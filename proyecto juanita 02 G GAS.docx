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6619" w:rsidRDefault="00986619"/>
    <w:p w:rsidR="000F73B5" w:rsidRDefault="00EC210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3625215</wp:posOffset>
                </wp:positionH>
                <wp:positionV relativeFrom="paragraph">
                  <wp:posOffset>133350</wp:posOffset>
                </wp:positionV>
                <wp:extent cx="1571625" cy="1423670"/>
                <wp:effectExtent l="0" t="0" r="9525" b="508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1625" cy="1423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52E3" w:rsidRPr="00F273A8" w:rsidRDefault="00DE52E3" w:rsidP="007030D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1A2F88"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>
                                  <wp:extent cx="1376045" cy="1376045"/>
                                  <wp:effectExtent l="0" t="0" r="0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6045" cy="1376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F273A8">
                              <w:rPr>
                                <w:color w:val="FF0000"/>
                              </w:rPr>
                              <w:t xml:space="preserve">Educativo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id="Rectangle 4" o:spid="_x0000_s1026" style="position:absolute;margin-left:285.45pt;margin-top:10.5pt;width:123.75pt;height:112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" fillcolor="white [3201]" strokecolor="#5b9bd5 [3204]" strokeweight="1pt">
                <v:path arrowok="t"/>
                <v:textbox>
                  <w:txbxContent>
                    <w:p w:rsidR="00DE52E3" w:rsidRPr="00F273A8" w:rsidRDefault="00DE52E3" w:rsidP="007030D7">
                      <w:pPr>
                        <w:jc w:val="center"/>
                        <w:rPr>
                          <w:color w:val="FF0000"/>
                        </w:rPr>
                      </w:pPr>
                      <w:r w:rsidRPr="001A2F88">
                        <w:rPr>
                          <w:noProof/>
                          <w:lang w:eastAsia="es-MX"/>
                        </w:rPr>
                        <w:drawing>
                          <wp:inline distT="0" distB="0" distL="0" distR="0">
                            <wp:extent cx="1376045" cy="1376045"/>
                            <wp:effectExtent l="0" t="0" r="0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6045" cy="1376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F273A8">
                        <w:rPr>
                          <w:color w:val="FF0000"/>
                        </w:rPr>
                        <w:t xml:space="preserve">Educativo </w:t>
                      </w:r>
                    </w:p>
                  </w:txbxContent>
                </v:textbox>
              </v:rect>
            </w:pict>
          </mc:Fallback>
        </mc:AlternateContent>
      </w:r>
      <w:r w:rsidR="007030D7"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428625</wp:posOffset>
            </wp:positionH>
            <wp:positionV relativeFrom="paragraph">
              <wp:posOffset>97790</wp:posOffset>
            </wp:positionV>
            <wp:extent cx="1533525" cy="1533525"/>
            <wp:effectExtent l="0" t="0" r="9525" b="9525"/>
            <wp:wrapTight wrapText="bothSides">
              <wp:wrapPolygon edited="0">
                <wp:start x="0" y="0"/>
                <wp:lineTo x="0" y="21466"/>
                <wp:lineTo x="21466" y="21466"/>
                <wp:lineTo x="21466" y="0"/>
                <wp:lineTo x="0" y="0"/>
              </wp:wrapPolygon>
            </wp:wrapTight>
            <wp:docPr id="3" name="Picture 3" descr="https://pbs.twimg.com/profile_images/378800000217082853/ab549f1029880ffff8ea2f5287d106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bs.twimg.com/profile_images/378800000217082853/ab549f1029880ffff8ea2f5287d10660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30D7" w:rsidRDefault="007030D7"/>
    <w:p w:rsidR="007030D7" w:rsidRDefault="007030D7">
      <w:bookmarkStart w:id="0" w:name="_GoBack"/>
      <w:bookmarkEnd w:id="0"/>
    </w:p>
    <w:p w:rsidR="007030D7" w:rsidRDefault="007030D7"/>
    <w:p w:rsidR="007030D7" w:rsidRDefault="007030D7"/>
    <w:p w:rsidR="000F73B5" w:rsidRDefault="000F73B5"/>
    <w:p w:rsidR="000F73B5" w:rsidRPr="007030D7" w:rsidRDefault="000F73B5" w:rsidP="000F73B5">
      <w:pPr>
        <w:jc w:val="center"/>
        <w:rPr>
          <w:b/>
          <w:sz w:val="32"/>
          <w:szCs w:val="32"/>
        </w:rPr>
      </w:pPr>
      <w:r w:rsidRPr="007030D7">
        <w:rPr>
          <w:b/>
          <w:sz w:val="32"/>
          <w:szCs w:val="32"/>
        </w:rPr>
        <w:t>X</w:t>
      </w:r>
      <w:r w:rsidR="007B7333">
        <w:rPr>
          <w:b/>
          <w:sz w:val="32"/>
          <w:szCs w:val="32"/>
        </w:rPr>
        <w:t>I</w:t>
      </w:r>
      <w:r w:rsidR="009F4466">
        <w:rPr>
          <w:b/>
          <w:sz w:val="32"/>
          <w:szCs w:val="32"/>
        </w:rPr>
        <w:t>I</w:t>
      </w:r>
      <w:r w:rsidR="00FB2B67">
        <w:rPr>
          <w:b/>
          <w:sz w:val="32"/>
          <w:szCs w:val="32"/>
        </w:rPr>
        <w:t>I</w:t>
      </w:r>
      <w:r w:rsidRPr="007030D7">
        <w:rPr>
          <w:b/>
          <w:sz w:val="32"/>
          <w:szCs w:val="32"/>
        </w:rPr>
        <w:t xml:space="preserve"> Edición del Concurso Latinoamericano de Proyectos </w:t>
      </w:r>
      <w:r w:rsidR="00FB2B67">
        <w:rPr>
          <w:b/>
          <w:sz w:val="32"/>
          <w:szCs w:val="32"/>
        </w:rPr>
        <w:t>Estudiantiles en Ciencia y Tecnología</w:t>
      </w:r>
    </w:p>
    <w:p w:rsidR="000F73B5" w:rsidRPr="000F73B5" w:rsidRDefault="000F73B5" w:rsidP="000F73B5">
      <w:pPr>
        <w:jc w:val="center"/>
        <w:rPr>
          <w:sz w:val="40"/>
          <w:szCs w:val="40"/>
        </w:rPr>
      </w:pPr>
      <w:r w:rsidRPr="000F73B5">
        <w:rPr>
          <w:sz w:val="40"/>
          <w:szCs w:val="40"/>
        </w:rPr>
        <w:t>Proyecto Multime</w:t>
      </w:r>
      <w:r w:rsidR="007030D7">
        <w:rPr>
          <w:sz w:val="40"/>
          <w:szCs w:val="40"/>
        </w:rPr>
        <w:t>dia</w:t>
      </w:r>
      <w:r w:rsidR="007B7333">
        <w:rPr>
          <w:sz w:val="40"/>
          <w:szCs w:val="40"/>
        </w:rPr>
        <w:t xml:space="preserve"> – Infomatrix Latinoamérica</w:t>
      </w:r>
    </w:p>
    <w:p w:rsidR="000F73B5" w:rsidRDefault="007030D7" w:rsidP="000F73B5">
      <w:r>
        <w:t xml:space="preserve"> </w:t>
      </w:r>
    </w:p>
    <w:p w:rsidR="00E36C4C" w:rsidRPr="00827985" w:rsidRDefault="00E36C4C" w:rsidP="00E36C4C">
      <w:pPr>
        <w:rPr>
          <w:sz w:val="24"/>
          <w:szCs w:val="24"/>
        </w:rPr>
      </w:pPr>
      <w:r w:rsidRPr="00827985">
        <w:rPr>
          <w:sz w:val="24"/>
          <w:szCs w:val="24"/>
        </w:rPr>
        <w:t>Núm</w:t>
      </w:r>
      <w:r w:rsidR="00CE1D36">
        <w:rPr>
          <w:sz w:val="24"/>
          <w:szCs w:val="24"/>
        </w:rPr>
        <w:t>ero</w:t>
      </w:r>
      <w:r w:rsidRPr="00827985">
        <w:rPr>
          <w:sz w:val="24"/>
          <w:szCs w:val="24"/>
        </w:rPr>
        <w:t xml:space="preserve"> del Proyecto:</w:t>
      </w:r>
      <w:r w:rsidR="00CE1D36">
        <w:rPr>
          <w:sz w:val="24"/>
          <w:szCs w:val="24"/>
        </w:rPr>
        <w:t xml:space="preserve">  </w:t>
      </w:r>
      <w:ins w:id="1" w:author="Sistemasuic" w:date="2019-11-21T10:50:00Z">
        <w:r w:rsidR="00C3667B">
          <w:rPr>
            <w:sz w:val="24"/>
            <w:szCs w:val="24"/>
          </w:rPr>
          <w:t>02</w:t>
        </w:r>
      </w:ins>
      <w:del w:id="2" w:author="Sistemasuic" w:date="2019-11-21T10:50:00Z">
        <w:r w:rsidR="00CE1D36" w:rsidDel="00C3667B">
          <w:rPr>
            <w:sz w:val="24"/>
            <w:szCs w:val="24"/>
          </w:rPr>
          <w:delText>1</w:delText>
        </w:r>
      </w:del>
      <w:r w:rsidRPr="00827985">
        <w:rPr>
          <w:sz w:val="24"/>
          <w:szCs w:val="24"/>
        </w:rPr>
        <w:tab/>
      </w:r>
    </w:p>
    <w:p w:rsidR="00E36C4C" w:rsidRPr="00CE1D36" w:rsidRDefault="007030D7" w:rsidP="00E36C4C">
      <w:pPr>
        <w:rPr>
          <w:sz w:val="24"/>
          <w:szCs w:val="24"/>
        </w:rPr>
      </w:pPr>
      <w:r w:rsidRPr="00827985">
        <w:rPr>
          <w:sz w:val="24"/>
          <w:szCs w:val="24"/>
        </w:rPr>
        <w:t>N</w:t>
      </w:r>
      <w:r w:rsidR="00E36C4C" w:rsidRPr="00827985">
        <w:rPr>
          <w:sz w:val="24"/>
          <w:szCs w:val="24"/>
        </w:rPr>
        <w:t>ombre del P</w:t>
      </w:r>
      <w:ins w:id="3" w:author="Sistemasuic" w:date="2019-11-21T10:49:00Z">
        <w:r w:rsidR="00C3667B">
          <w:rPr>
            <w:sz w:val="24"/>
            <w:szCs w:val="24"/>
          </w:rPr>
          <w:t>royecto: electroshert</w:t>
        </w:r>
      </w:ins>
      <w:del w:id="4" w:author="Sistemasuic" w:date="2019-11-21T10:49:00Z">
        <w:r w:rsidR="00E36C4C" w:rsidRPr="00827985" w:rsidDel="00C3667B">
          <w:rPr>
            <w:sz w:val="24"/>
            <w:szCs w:val="24"/>
          </w:rPr>
          <w:delText>royecto:</w:delText>
        </w:r>
        <w:r w:rsidR="00CE1D36" w:rsidDel="00C3667B">
          <w:rPr>
            <w:sz w:val="24"/>
            <w:szCs w:val="24"/>
          </w:rPr>
          <w:delText xml:space="preserve">  </w:delText>
        </w:r>
        <w:r w:rsidR="00A33180" w:rsidDel="00C3667B">
          <w:rPr>
            <w:sz w:val="24"/>
            <w:szCs w:val="24"/>
          </w:rPr>
          <w:delText>Cubo De Basura</w:delText>
        </w:r>
      </w:del>
      <w:r w:rsidR="00E36C4C" w:rsidRPr="00827985">
        <w:rPr>
          <w:color w:val="FF0000"/>
          <w:sz w:val="24"/>
          <w:szCs w:val="24"/>
        </w:rPr>
        <w:tab/>
      </w:r>
    </w:p>
    <w:p w:rsidR="00FB2B67" w:rsidDel="00C3667B" w:rsidRDefault="00FB2B67" w:rsidP="00922AF9">
      <w:pPr>
        <w:spacing w:after="40" w:line="240" w:lineRule="auto"/>
        <w:rPr>
          <w:del w:id="5" w:author="Sistemasuic" w:date="2019-11-21T10:58:00Z"/>
          <w:sz w:val="24"/>
          <w:szCs w:val="24"/>
        </w:rPr>
      </w:pPr>
      <w:r>
        <w:rPr>
          <w:sz w:val="24"/>
          <w:szCs w:val="24"/>
        </w:rPr>
        <w:t>Sede en la que participo:</w:t>
      </w:r>
      <w:r w:rsidR="00CE1D36">
        <w:rPr>
          <w:sz w:val="24"/>
          <w:szCs w:val="24"/>
        </w:rPr>
        <w:t xml:space="preserve"> </w:t>
      </w:r>
      <w:del w:id="6" w:author="Sistemasuic" w:date="2019-11-21T10:51:00Z">
        <w:r w:rsidR="001A2F88" w:rsidDel="00C3667B">
          <w:rPr>
            <w:sz w:val="24"/>
            <w:szCs w:val="24"/>
          </w:rPr>
          <w:delText xml:space="preserve"> México Golfo Sur Sede</w:delText>
        </w:r>
      </w:del>
    </w:p>
    <w:p w:rsidR="00FB2B67" w:rsidRDefault="00C3667B" w:rsidP="00922AF9">
      <w:pPr>
        <w:spacing w:after="40" w:line="240" w:lineRule="auto"/>
        <w:rPr>
          <w:ins w:id="7" w:author="Sistemasuic" w:date="2019-11-21T10:58:00Z"/>
          <w:sz w:val="24"/>
          <w:szCs w:val="24"/>
        </w:rPr>
      </w:pPr>
      <w:ins w:id="8" w:author="Sistemasuic" w:date="2019-11-21T10:58:00Z">
        <w:r>
          <w:rPr>
            <w:sz w:val="24"/>
            <w:szCs w:val="24"/>
          </w:rPr>
          <w:t>Colegio Las Américas</w:t>
        </w:r>
      </w:ins>
    </w:p>
    <w:p w:rsidR="00C3667B" w:rsidRDefault="00C3667B" w:rsidP="00922AF9">
      <w:pPr>
        <w:spacing w:after="40" w:line="240" w:lineRule="auto"/>
        <w:rPr>
          <w:sz w:val="24"/>
          <w:szCs w:val="24"/>
        </w:rPr>
      </w:pPr>
    </w:p>
    <w:p w:rsidR="007030D7" w:rsidRPr="00827985" w:rsidRDefault="000F73B5" w:rsidP="00922AF9">
      <w:pPr>
        <w:spacing w:after="40" w:line="240" w:lineRule="auto"/>
        <w:rPr>
          <w:sz w:val="24"/>
          <w:szCs w:val="24"/>
        </w:rPr>
      </w:pPr>
      <w:r w:rsidRPr="00827985">
        <w:rPr>
          <w:sz w:val="24"/>
          <w:szCs w:val="24"/>
        </w:rPr>
        <w:t>Autor(es):</w:t>
      </w:r>
      <w:r w:rsidR="007030D7" w:rsidRPr="00827985">
        <w:rPr>
          <w:sz w:val="24"/>
          <w:szCs w:val="24"/>
        </w:rPr>
        <w:t xml:space="preserve"> </w:t>
      </w:r>
      <w:ins w:id="9" w:author="Sistemasuic" w:date="2019-11-21T10:51:00Z">
        <w:r w:rsidR="00C3667B">
          <w:rPr>
            <w:sz w:val="24"/>
            <w:szCs w:val="24"/>
          </w:rPr>
          <w:t>E</w:t>
        </w:r>
      </w:ins>
      <w:ins w:id="10" w:author="Sistemasuic" w:date="2019-11-22T11:31:00Z">
        <w:r w:rsidR="004D0556">
          <w:rPr>
            <w:sz w:val="24"/>
            <w:szCs w:val="24"/>
          </w:rPr>
          <w:t>m</w:t>
        </w:r>
      </w:ins>
      <w:ins w:id="11" w:author="Sistemasuic" w:date="2019-11-21T10:51:00Z">
        <w:r w:rsidR="004D0556">
          <w:rPr>
            <w:sz w:val="24"/>
            <w:szCs w:val="24"/>
          </w:rPr>
          <w:t>manuel</w:t>
        </w:r>
      </w:ins>
      <w:ins w:id="12" w:author="USUARIO-1" w:date="2019-11-24T12:02:00Z">
        <w:r w:rsidR="00373D01">
          <w:rPr>
            <w:sz w:val="24"/>
            <w:szCs w:val="24"/>
          </w:rPr>
          <w:t xml:space="preserve"> de </w:t>
        </w:r>
        <w:proofErr w:type="spellStart"/>
        <w:r w:rsidR="00373D01">
          <w:rPr>
            <w:sz w:val="24"/>
            <w:szCs w:val="24"/>
          </w:rPr>
          <w:t>jesus</w:t>
        </w:r>
      </w:ins>
      <w:proofErr w:type="spellEnd"/>
      <w:ins w:id="13" w:author="Sistemasuic" w:date="2019-11-21T10:51:00Z">
        <w:r w:rsidR="004D0556">
          <w:rPr>
            <w:sz w:val="24"/>
            <w:szCs w:val="24"/>
          </w:rPr>
          <w:t xml:space="preserve"> </w:t>
        </w:r>
        <w:proofErr w:type="spellStart"/>
        <w:r w:rsidR="004D0556">
          <w:rPr>
            <w:sz w:val="24"/>
            <w:szCs w:val="24"/>
          </w:rPr>
          <w:t>Guillermin</w:t>
        </w:r>
        <w:proofErr w:type="spellEnd"/>
        <w:r w:rsidR="004D0556">
          <w:rPr>
            <w:sz w:val="24"/>
            <w:szCs w:val="24"/>
          </w:rPr>
          <w:t xml:space="preserve"> </w:t>
        </w:r>
        <w:proofErr w:type="spellStart"/>
        <w:r w:rsidR="004D0556">
          <w:rPr>
            <w:sz w:val="24"/>
            <w:szCs w:val="24"/>
          </w:rPr>
          <w:t>Gonzalez</w:t>
        </w:r>
      </w:ins>
      <w:proofErr w:type="spellEnd"/>
      <w:del w:id="14" w:author="Sistemasuic" w:date="2019-11-21T10:50:00Z">
        <w:r w:rsidR="00CE1D36" w:rsidDel="00C3667B">
          <w:rPr>
            <w:sz w:val="24"/>
            <w:szCs w:val="24"/>
          </w:rPr>
          <w:delText>Josias Salvatti Cruz</w:delText>
        </w:r>
      </w:del>
    </w:p>
    <w:p w:rsidR="00827985" w:rsidDel="00C3667B" w:rsidRDefault="00827985" w:rsidP="00922AF9">
      <w:pPr>
        <w:spacing w:after="40" w:line="240" w:lineRule="auto"/>
        <w:rPr>
          <w:del w:id="15" w:author="Sistemasuic" w:date="2019-11-21T10:57:00Z"/>
          <w:sz w:val="24"/>
          <w:szCs w:val="24"/>
        </w:rPr>
      </w:pPr>
    </w:p>
    <w:p w:rsidR="00827985" w:rsidRPr="00827985" w:rsidDel="00C3667B" w:rsidRDefault="00827985" w:rsidP="00922AF9">
      <w:pPr>
        <w:spacing w:after="40" w:line="240" w:lineRule="auto"/>
        <w:rPr>
          <w:del w:id="16" w:author="Sistemasuic" w:date="2019-11-21T10:56:00Z"/>
          <w:sz w:val="24"/>
          <w:szCs w:val="24"/>
        </w:rPr>
      </w:pPr>
    </w:p>
    <w:p w:rsidR="007030D7" w:rsidRPr="00827985" w:rsidRDefault="007030D7" w:rsidP="00922AF9">
      <w:pPr>
        <w:spacing w:after="40" w:line="240" w:lineRule="auto"/>
        <w:rPr>
          <w:sz w:val="24"/>
          <w:szCs w:val="24"/>
        </w:rPr>
      </w:pPr>
    </w:p>
    <w:p w:rsidR="000F73B5" w:rsidRPr="00827985" w:rsidRDefault="000F73B5" w:rsidP="00922AF9">
      <w:pPr>
        <w:spacing w:after="40" w:line="240" w:lineRule="auto"/>
        <w:rPr>
          <w:sz w:val="24"/>
          <w:szCs w:val="24"/>
        </w:rPr>
      </w:pPr>
      <w:r w:rsidRPr="00827985">
        <w:rPr>
          <w:sz w:val="24"/>
          <w:szCs w:val="24"/>
        </w:rPr>
        <w:t>Asesor:</w:t>
      </w:r>
      <w:r w:rsidR="00CE1D36">
        <w:rPr>
          <w:sz w:val="24"/>
          <w:szCs w:val="24"/>
        </w:rPr>
        <w:t xml:space="preserve"> Juana Carrillo Lorenzo</w:t>
      </w:r>
      <w:r w:rsidRPr="00827985">
        <w:rPr>
          <w:sz w:val="24"/>
          <w:szCs w:val="24"/>
        </w:rPr>
        <w:t xml:space="preserve"> </w:t>
      </w:r>
      <w:r w:rsidR="007030D7" w:rsidRPr="00827985">
        <w:rPr>
          <w:color w:val="FF0000"/>
          <w:sz w:val="24"/>
          <w:szCs w:val="24"/>
        </w:rPr>
        <w:t xml:space="preserve"> </w:t>
      </w:r>
    </w:p>
    <w:p w:rsidR="007030D7" w:rsidRPr="00827985" w:rsidRDefault="007030D7" w:rsidP="00922AF9">
      <w:pPr>
        <w:spacing w:after="40" w:line="240" w:lineRule="auto"/>
        <w:rPr>
          <w:sz w:val="24"/>
          <w:szCs w:val="24"/>
        </w:rPr>
      </w:pPr>
    </w:p>
    <w:p w:rsidR="007B7333" w:rsidRDefault="007B7333" w:rsidP="00922AF9">
      <w:pPr>
        <w:spacing w:after="40" w:line="240" w:lineRule="auto"/>
        <w:rPr>
          <w:sz w:val="24"/>
          <w:szCs w:val="24"/>
        </w:rPr>
      </w:pPr>
      <w:r>
        <w:rPr>
          <w:sz w:val="24"/>
          <w:szCs w:val="24"/>
        </w:rPr>
        <w:t>Escuela:</w:t>
      </w:r>
      <w:r w:rsidR="00CE1D36">
        <w:rPr>
          <w:sz w:val="24"/>
          <w:szCs w:val="24"/>
        </w:rPr>
        <w:t xml:space="preserve"> Colegio Las </w:t>
      </w:r>
      <w:del w:id="17" w:author="Sistemasuic" w:date="2019-11-21T10:52:00Z">
        <w:r w:rsidR="00CE1D36" w:rsidDel="00C3667B">
          <w:rPr>
            <w:sz w:val="24"/>
            <w:szCs w:val="24"/>
          </w:rPr>
          <w:delText>Americas</w:delText>
        </w:r>
      </w:del>
      <w:ins w:id="18" w:author="Sistemasuic" w:date="2019-11-21T10:54:00Z">
        <w:r w:rsidR="00C3667B">
          <w:rPr>
            <w:sz w:val="24"/>
            <w:szCs w:val="24"/>
          </w:rPr>
          <w:t>Américas</w:t>
        </w:r>
      </w:ins>
    </w:p>
    <w:p w:rsidR="007B7333" w:rsidRDefault="007B7333" w:rsidP="00922AF9">
      <w:pPr>
        <w:spacing w:after="40" w:line="240" w:lineRule="auto"/>
        <w:rPr>
          <w:sz w:val="24"/>
          <w:szCs w:val="24"/>
        </w:rPr>
      </w:pPr>
    </w:p>
    <w:p w:rsidR="00F273A8" w:rsidRPr="00827985" w:rsidRDefault="007030D7" w:rsidP="00922AF9">
      <w:pPr>
        <w:spacing w:after="40" w:line="240" w:lineRule="auto"/>
        <w:rPr>
          <w:sz w:val="24"/>
          <w:szCs w:val="24"/>
        </w:rPr>
      </w:pPr>
      <w:r w:rsidRPr="00827985">
        <w:rPr>
          <w:sz w:val="24"/>
          <w:szCs w:val="24"/>
        </w:rPr>
        <w:t xml:space="preserve">Nivel </w:t>
      </w:r>
      <w:r w:rsidR="00E436FC" w:rsidRPr="00827985">
        <w:rPr>
          <w:sz w:val="24"/>
          <w:szCs w:val="24"/>
        </w:rPr>
        <w:t>Educativo:</w:t>
      </w:r>
      <w:r w:rsidR="000F73B5" w:rsidRPr="00827985">
        <w:rPr>
          <w:sz w:val="24"/>
          <w:szCs w:val="24"/>
        </w:rPr>
        <w:t xml:space="preserve"> </w:t>
      </w:r>
      <w:r w:rsidR="007B7333">
        <w:rPr>
          <w:sz w:val="24"/>
          <w:szCs w:val="24"/>
        </w:rPr>
        <w:t xml:space="preserve">  </w:t>
      </w:r>
      <w:r w:rsidR="00CE1D36">
        <w:rPr>
          <w:sz w:val="24"/>
          <w:szCs w:val="24"/>
        </w:rPr>
        <w:t>3</w:t>
      </w:r>
      <w:ins w:id="19" w:author="Sistemasuic" w:date="2019-11-22T11:57:00Z">
        <w:r w:rsidR="004B0DC9">
          <w:rPr>
            <w:sz w:val="24"/>
            <w:szCs w:val="24"/>
          </w:rPr>
          <w:t>er</w:t>
        </w:r>
      </w:ins>
      <w:del w:id="20" w:author="Sistemasuic" w:date="2019-11-22T11:57:00Z">
        <w:r w:rsidR="00CE1D36" w:rsidDel="004B0DC9">
          <w:rPr>
            <w:sz w:val="24"/>
            <w:szCs w:val="24"/>
          </w:rPr>
          <w:delText>ro</w:delText>
        </w:r>
      </w:del>
      <w:ins w:id="21" w:author="Sistemasuic" w:date="2019-11-22T11:31:00Z">
        <w:r w:rsidR="004D0556">
          <w:rPr>
            <w:sz w:val="24"/>
            <w:szCs w:val="24"/>
          </w:rPr>
          <w:t xml:space="preserve"> cuatrimestre</w:t>
        </w:r>
      </w:ins>
      <w:r w:rsidR="00CE1D36">
        <w:rPr>
          <w:sz w:val="24"/>
          <w:szCs w:val="24"/>
        </w:rPr>
        <w:t xml:space="preserve"> de</w:t>
      </w:r>
      <w:ins w:id="22" w:author="Sistemasuic" w:date="2019-11-21T10:54:00Z">
        <w:r w:rsidR="00C3667B">
          <w:rPr>
            <w:sz w:val="24"/>
            <w:szCs w:val="24"/>
          </w:rPr>
          <w:t xml:space="preserve"> universidad</w:t>
        </w:r>
      </w:ins>
      <w:del w:id="23" w:author="Sistemasuic" w:date="2019-11-21T10:54:00Z">
        <w:r w:rsidR="00CE1D36" w:rsidDel="00C3667B">
          <w:rPr>
            <w:sz w:val="24"/>
            <w:szCs w:val="24"/>
          </w:rPr>
          <w:delText xml:space="preserve"> Secundaria</w:delText>
        </w:r>
      </w:del>
    </w:p>
    <w:p w:rsidR="00827985" w:rsidRPr="00827985" w:rsidRDefault="00827985" w:rsidP="00922AF9">
      <w:pPr>
        <w:spacing w:after="40" w:line="240" w:lineRule="auto"/>
        <w:rPr>
          <w:sz w:val="24"/>
          <w:szCs w:val="24"/>
        </w:rPr>
      </w:pPr>
    </w:p>
    <w:p w:rsidR="007030D7" w:rsidRPr="00827985" w:rsidRDefault="000F73B5" w:rsidP="00922AF9">
      <w:pPr>
        <w:spacing w:after="40" w:line="240" w:lineRule="auto"/>
        <w:rPr>
          <w:color w:val="FF0000"/>
          <w:sz w:val="24"/>
          <w:szCs w:val="24"/>
        </w:rPr>
      </w:pPr>
      <w:r w:rsidRPr="00827985">
        <w:rPr>
          <w:sz w:val="24"/>
          <w:szCs w:val="24"/>
        </w:rPr>
        <w:t xml:space="preserve">Categoría: </w:t>
      </w:r>
      <w:r w:rsidR="00CE1D36">
        <w:rPr>
          <w:sz w:val="24"/>
          <w:szCs w:val="24"/>
        </w:rPr>
        <w:t>Robótica Libre</w:t>
      </w:r>
    </w:p>
    <w:p w:rsidR="00F273A8" w:rsidRPr="00827985" w:rsidRDefault="00F273A8" w:rsidP="00922AF9">
      <w:pPr>
        <w:spacing w:after="40" w:line="240" w:lineRule="auto"/>
        <w:rPr>
          <w:sz w:val="24"/>
          <w:szCs w:val="24"/>
        </w:rPr>
      </w:pPr>
    </w:p>
    <w:p w:rsidR="000F73B5" w:rsidRDefault="007030D7" w:rsidP="00922AF9">
      <w:pPr>
        <w:spacing w:after="40" w:line="240" w:lineRule="auto"/>
        <w:rPr>
          <w:sz w:val="24"/>
          <w:szCs w:val="24"/>
        </w:rPr>
      </w:pPr>
      <w:r w:rsidRPr="00827985">
        <w:rPr>
          <w:sz w:val="24"/>
          <w:szCs w:val="24"/>
        </w:rPr>
        <w:t>Lugar y Fecha</w:t>
      </w:r>
      <w:r w:rsidR="00F273A8" w:rsidRPr="00827985">
        <w:rPr>
          <w:sz w:val="24"/>
          <w:szCs w:val="24"/>
        </w:rPr>
        <w:t xml:space="preserve">: </w:t>
      </w:r>
      <w:ins w:id="24" w:author="Sistemasuic" w:date="2019-11-21T10:55:00Z">
        <w:r w:rsidR="0040633D">
          <w:rPr>
            <w:sz w:val="24"/>
            <w:szCs w:val="24"/>
          </w:rPr>
          <w:t xml:space="preserve"> U</w:t>
        </w:r>
        <w:r w:rsidR="00C3667B">
          <w:rPr>
            <w:sz w:val="24"/>
            <w:szCs w:val="24"/>
          </w:rPr>
          <w:t xml:space="preserve">niversidad </w:t>
        </w:r>
        <w:r w:rsidR="0040633D">
          <w:rPr>
            <w:sz w:val="24"/>
            <w:szCs w:val="24"/>
          </w:rPr>
          <w:t>P</w:t>
        </w:r>
        <w:r w:rsidR="00C3667B">
          <w:rPr>
            <w:sz w:val="24"/>
            <w:szCs w:val="24"/>
          </w:rPr>
          <w:t>olitécnica de</w:t>
        </w:r>
      </w:ins>
      <w:ins w:id="25" w:author="Sistemasuic" w:date="2019-11-21T12:04:00Z">
        <w:r w:rsidR="0040633D">
          <w:rPr>
            <w:sz w:val="24"/>
            <w:szCs w:val="24"/>
          </w:rPr>
          <w:t xml:space="preserve"> Coatzacoalcos</w:t>
        </w:r>
      </w:ins>
      <w:ins w:id="26" w:author="Sistemasuic" w:date="2019-11-21T12:05:00Z">
        <w:r w:rsidR="0040633D">
          <w:rPr>
            <w:sz w:val="24"/>
            <w:szCs w:val="24"/>
          </w:rPr>
          <w:t>.</w:t>
        </w:r>
      </w:ins>
      <w:del w:id="27" w:author="Sistemasuic" w:date="2019-11-21T10:54:00Z">
        <w:r w:rsidR="00CE1D36" w:rsidDel="00C3667B">
          <w:rPr>
            <w:sz w:val="24"/>
            <w:szCs w:val="24"/>
          </w:rPr>
          <w:delText>Escuela Secundaria Técnica 19</w:delText>
        </w:r>
      </w:del>
    </w:p>
    <w:p w:rsidR="00CE1D36" w:rsidRPr="00827985" w:rsidRDefault="00CE1D36" w:rsidP="00922AF9">
      <w:pPr>
        <w:spacing w:after="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  </w:t>
      </w:r>
      <w:del w:id="28" w:author="Sistemasuic" w:date="2019-11-21T12:04:00Z">
        <w:r w:rsidDel="0040633D">
          <w:rPr>
            <w:sz w:val="24"/>
            <w:szCs w:val="24"/>
          </w:rPr>
          <w:delText xml:space="preserve">    </w:delText>
        </w:r>
      </w:del>
      <w:r>
        <w:rPr>
          <w:sz w:val="24"/>
          <w:szCs w:val="24"/>
        </w:rPr>
        <w:t>Coatzacoalcos, Veracruz     19-Nov-19</w:t>
      </w:r>
    </w:p>
    <w:p w:rsidR="00922AF9" w:rsidRDefault="00922AF9" w:rsidP="00922AF9">
      <w:pPr>
        <w:spacing w:after="40" w:line="240" w:lineRule="auto"/>
        <w:rPr>
          <w:sz w:val="34"/>
          <w:szCs w:val="34"/>
        </w:rPr>
      </w:pPr>
    </w:p>
    <w:p w:rsidR="00922AF9" w:rsidRDefault="00922AF9" w:rsidP="00922AF9">
      <w:pPr>
        <w:spacing w:after="40" w:line="240" w:lineRule="auto"/>
        <w:rPr>
          <w:sz w:val="34"/>
          <w:szCs w:val="34"/>
        </w:rPr>
      </w:pPr>
    </w:p>
    <w:p w:rsidR="00922AF9" w:rsidRDefault="00922AF9" w:rsidP="00922AF9">
      <w:pPr>
        <w:spacing w:after="40" w:line="240" w:lineRule="auto"/>
        <w:rPr>
          <w:sz w:val="34"/>
          <w:szCs w:val="34"/>
        </w:rPr>
      </w:pPr>
    </w:p>
    <w:p w:rsidR="00922AF9" w:rsidRDefault="00922AF9" w:rsidP="00922AF9">
      <w:pPr>
        <w:spacing w:after="40" w:line="240" w:lineRule="auto"/>
        <w:rPr>
          <w:sz w:val="34"/>
          <w:szCs w:val="34"/>
        </w:rPr>
      </w:pPr>
    </w:p>
    <w:p w:rsidR="00440A83" w:rsidRDefault="00440A83" w:rsidP="00922AF9">
      <w:pPr>
        <w:spacing w:after="40" w:line="240" w:lineRule="auto"/>
        <w:rPr>
          <w:sz w:val="34"/>
          <w:szCs w:val="34"/>
        </w:rPr>
      </w:pPr>
    </w:p>
    <w:p w:rsidR="00440A83" w:rsidRDefault="00440A83" w:rsidP="00922AF9">
      <w:pPr>
        <w:spacing w:after="40" w:line="240" w:lineRule="auto"/>
        <w:rPr>
          <w:sz w:val="34"/>
          <w:szCs w:val="34"/>
        </w:rPr>
      </w:pPr>
    </w:p>
    <w:p w:rsidR="007030D7" w:rsidRPr="007030D7" w:rsidRDefault="007030D7" w:rsidP="007030D7">
      <w:pPr>
        <w:spacing w:after="0"/>
        <w:jc w:val="right"/>
        <w:rPr>
          <w:rFonts w:ascii="Arial" w:hAnsi="Arial" w:cs="Arial"/>
          <w:sz w:val="24"/>
          <w:szCs w:val="24"/>
        </w:rPr>
      </w:pPr>
    </w:p>
    <w:p w:rsidR="007030D7" w:rsidRPr="00F9049B" w:rsidRDefault="007030D7" w:rsidP="007030D7">
      <w:pPr>
        <w:jc w:val="center"/>
        <w:rPr>
          <w:rFonts w:ascii="Arial" w:hAnsi="Arial" w:cs="Arial"/>
          <w:b/>
          <w:sz w:val="24"/>
          <w:szCs w:val="24"/>
        </w:rPr>
      </w:pPr>
      <w:r w:rsidRPr="00F9049B">
        <w:rPr>
          <w:rFonts w:ascii="Arial" w:hAnsi="Arial" w:cs="Arial"/>
          <w:b/>
          <w:sz w:val="24"/>
          <w:szCs w:val="24"/>
        </w:rPr>
        <w:t>Resumen del Proyecto</w:t>
      </w:r>
    </w:p>
    <w:p w:rsidR="009A5499" w:rsidRDefault="009A5499">
      <w:pPr>
        <w:tabs>
          <w:tab w:val="left" w:pos="3834"/>
        </w:tabs>
        <w:spacing w:line="240" w:lineRule="auto"/>
        <w:rPr>
          <w:ins w:id="29" w:author="USUARIO-1" w:date="2019-11-24T11:35:00Z"/>
          <w:rFonts w:ascii="Calibri" w:hAnsi="Calibri"/>
          <w:b/>
        </w:rPr>
        <w:pPrChange w:id="30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31" w:author="USUARIO-1" w:date="2019-11-24T11:29:00Z">
        <w:r>
          <w:rPr>
            <w:rFonts w:ascii="Calibri" w:hAnsi="Calibri"/>
            <w:b/>
          </w:rPr>
          <w:t xml:space="preserve">Hoy en </w:t>
        </w:r>
      </w:ins>
      <w:ins w:id="32" w:author="USUARIO-1" w:date="2019-11-24T11:40:00Z">
        <w:r w:rsidR="00051AF9">
          <w:rPr>
            <w:rFonts w:ascii="Calibri" w:hAnsi="Calibri"/>
            <w:b/>
          </w:rPr>
          <w:t>día</w:t>
        </w:r>
      </w:ins>
      <w:ins w:id="33" w:author="USUARIO-1" w:date="2019-11-24T11:29:00Z">
        <w:r>
          <w:rPr>
            <w:rFonts w:ascii="Calibri" w:hAnsi="Calibri"/>
            <w:b/>
          </w:rPr>
          <w:t xml:space="preserve"> hemos escuchado hablar sobre accidentes  o </w:t>
        </w:r>
      </w:ins>
      <w:ins w:id="34" w:author="USUARIO-1" w:date="2019-11-24T11:30:00Z">
        <w:r>
          <w:rPr>
            <w:rFonts w:ascii="Calibri" w:hAnsi="Calibri"/>
            <w:b/>
          </w:rPr>
          <w:t>percances</w:t>
        </w:r>
      </w:ins>
      <w:ins w:id="35" w:author="USUARIO-1" w:date="2019-11-24T11:29:00Z">
        <w:r>
          <w:rPr>
            <w:rFonts w:ascii="Calibri" w:hAnsi="Calibri"/>
            <w:b/>
          </w:rPr>
          <w:t xml:space="preserve"> </w:t>
        </w:r>
      </w:ins>
      <w:ins w:id="36" w:author="USUARIO-1" w:date="2019-11-24T11:30:00Z">
        <w:r>
          <w:rPr>
            <w:rFonts w:ascii="Calibri" w:hAnsi="Calibri"/>
            <w:b/>
          </w:rPr>
          <w:t>que han ocurrido desgraciadamente por fugas de gas LP, tanto como en restaurantes,</w:t>
        </w:r>
      </w:ins>
      <w:ins w:id="37" w:author="USUARIO-1" w:date="2019-11-24T11:31:00Z">
        <w:r>
          <w:rPr>
            <w:rFonts w:ascii="Calibri" w:hAnsi="Calibri"/>
            <w:b/>
          </w:rPr>
          <w:t xml:space="preserve"> </w:t>
        </w:r>
      </w:ins>
      <w:ins w:id="38" w:author="USUARIO-1" w:date="2019-11-24T11:30:00Z">
        <w:r>
          <w:rPr>
            <w:rFonts w:ascii="Calibri" w:hAnsi="Calibri"/>
            <w:b/>
          </w:rPr>
          <w:t>plazas o incluso casas, que lamentablemente han cobrado muchas vidas</w:t>
        </w:r>
      </w:ins>
      <w:ins w:id="39" w:author="USUARIO-1" w:date="2019-11-24T11:32:00Z">
        <w:r>
          <w:rPr>
            <w:rFonts w:ascii="Calibri" w:hAnsi="Calibri"/>
            <w:b/>
          </w:rPr>
          <w:t xml:space="preserve">, esto se debe a la mala instalación o mantenimiento de </w:t>
        </w:r>
      </w:ins>
      <w:ins w:id="40" w:author="USUARIO-1" w:date="2019-11-24T11:33:00Z">
        <w:r>
          <w:rPr>
            <w:rFonts w:ascii="Calibri" w:hAnsi="Calibri"/>
            <w:b/>
          </w:rPr>
          <w:t xml:space="preserve">las </w:t>
        </w:r>
      </w:ins>
      <w:ins w:id="41" w:author="USUARIO-1" w:date="2019-11-24T11:40:00Z">
        <w:r w:rsidR="00051AF9">
          <w:rPr>
            <w:rFonts w:ascii="Calibri" w:hAnsi="Calibri"/>
            <w:b/>
          </w:rPr>
          <w:t>tuberías</w:t>
        </w:r>
      </w:ins>
      <w:ins w:id="42" w:author="USUARIO-1" w:date="2019-11-24T11:33:00Z">
        <w:r>
          <w:rPr>
            <w:rFonts w:ascii="Calibri" w:hAnsi="Calibri"/>
            <w:b/>
          </w:rPr>
          <w:t>, pero sobre todo al gran descuido de nosotros, principalmente las personas adultas que por su edad</w:t>
        </w:r>
        <w:r w:rsidR="00EE3EB7">
          <w:rPr>
            <w:rFonts w:ascii="Calibri" w:hAnsi="Calibri"/>
            <w:b/>
          </w:rPr>
          <w:t xml:space="preserve"> tienden a olvidar muchas cosas </w:t>
        </w:r>
      </w:ins>
      <w:ins w:id="43" w:author="USUARIO-1" w:date="2019-11-24T12:10:00Z">
        <w:r w:rsidR="00EE3EB7">
          <w:rPr>
            <w:rFonts w:ascii="Calibri" w:hAnsi="Calibri"/>
            <w:b/>
          </w:rPr>
          <w:t>así</w:t>
        </w:r>
      </w:ins>
      <w:ins w:id="44" w:author="USUARIO-1" w:date="2019-11-24T11:33:00Z">
        <w:r w:rsidR="00EE3EB7">
          <w:rPr>
            <w:rFonts w:ascii="Calibri" w:hAnsi="Calibri"/>
            <w:b/>
          </w:rPr>
          <w:t xml:space="preserve"> como</w:t>
        </w:r>
      </w:ins>
      <w:ins w:id="45" w:author="USUARIO-1" w:date="2019-11-24T12:10:00Z">
        <w:r w:rsidR="00EE3EB7">
          <w:rPr>
            <w:rFonts w:ascii="Calibri" w:hAnsi="Calibri"/>
            <w:b/>
          </w:rPr>
          <w:t xml:space="preserve"> aquellas que sufren de la </w:t>
        </w:r>
      </w:ins>
      <w:ins w:id="46" w:author="USUARIO-1" w:date="2019-11-24T12:11:00Z">
        <w:r w:rsidR="00EE3EB7">
          <w:rPr>
            <w:rFonts w:ascii="Calibri" w:hAnsi="Calibri"/>
            <w:b/>
          </w:rPr>
          <w:t>enfermedad</w:t>
        </w:r>
      </w:ins>
      <w:ins w:id="47" w:author="USUARIO-1" w:date="2019-11-24T12:10:00Z">
        <w:r w:rsidR="00EE3EB7">
          <w:rPr>
            <w:rFonts w:ascii="Calibri" w:hAnsi="Calibri"/>
            <w:b/>
          </w:rPr>
          <w:t xml:space="preserve"> </w:t>
        </w:r>
      </w:ins>
      <w:ins w:id="48" w:author="USUARIO-1" w:date="2019-11-24T12:11:00Z">
        <w:r w:rsidR="00EE3EB7">
          <w:rPr>
            <w:rFonts w:ascii="Calibri" w:hAnsi="Calibri"/>
            <w:b/>
          </w:rPr>
          <w:t xml:space="preserve">de </w:t>
        </w:r>
        <w:proofErr w:type="spellStart"/>
        <w:r w:rsidR="00EE3EB7">
          <w:rPr>
            <w:rFonts w:ascii="Calibri" w:hAnsi="Calibri"/>
            <w:b/>
          </w:rPr>
          <w:t>alzheimer</w:t>
        </w:r>
        <w:proofErr w:type="spellEnd"/>
        <w:r w:rsidR="00EE3EB7">
          <w:rPr>
            <w:rFonts w:ascii="Calibri" w:hAnsi="Calibri"/>
            <w:b/>
          </w:rPr>
          <w:t>.</w:t>
        </w:r>
      </w:ins>
    </w:p>
    <w:p w:rsidR="00594EAE" w:rsidRDefault="009A5499">
      <w:pPr>
        <w:tabs>
          <w:tab w:val="left" w:pos="3834"/>
        </w:tabs>
        <w:spacing w:line="240" w:lineRule="auto"/>
        <w:rPr>
          <w:ins w:id="49" w:author="USUARIO-1" w:date="2019-11-24T11:48:00Z"/>
          <w:rFonts w:ascii="Calibri" w:hAnsi="Calibri"/>
          <w:b/>
        </w:rPr>
        <w:pPrChange w:id="50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51" w:author="USUARIO-1" w:date="2019-11-24T11:35:00Z">
        <w:r>
          <w:rPr>
            <w:rFonts w:ascii="Calibri" w:hAnsi="Calibri"/>
            <w:b/>
          </w:rPr>
          <w:t>Por</w:t>
        </w:r>
      </w:ins>
      <w:ins w:id="52" w:author="USUARIO-1" w:date="2019-11-24T11:36:00Z">
        <w:r w:rsidR="00051AF9">
          <w:rPr>
            <w:rFonts w:ascii="Calibri" w:hAnsi="Calibri"/>
            <w:b/>
          </w:rPr>
          <w:t xml:space="preserve"> ende nos dimos a la tarea de </w:t>
        </w:r>
      </w:ins>
      <w:ins w:id="53" w:author="USUARIO-1" w:date="2019-11-24T11:37:00Z">
        <w:r w:rsidR="00051AF9">
          <w:rPr>
            <w:rFonts w:ascii="Calibri" w:hAnsi="Calibri"/>
            <w:b/>
          </w:rPr>
          <w:t>investigar</w:t>
        </w:r>
      </w:ins>
      <w:ins w:id="54" w:author="USUARIO-1" w:date="2019-11-24T11:36:00Z">
        <w:r w:rsidR="00051AF9">
          <w:rPr>
            <w:rFonts w:ascii="Calibri" w:hAnsi="Calibri"/>
            <w:b/>
          </w:rPr>
          <w:t xml:space="preserve"> </w:t>
        </w:r>
      </w:ins>
      <w:ins w:id="55" w:author="USUARIO-1" w:date="2019-11-24T11:37:00Z">
        <w:r w:rsidR="00051AF9">
          <w:rPr>
            <w:rFonts w:ascii="Calibri" w:hAnsi="Calibri"/>
            <w:b/>
          </w:rPr>
          <w:t xml:space="preserve">de formas distintas e incluso encuestar a familias </w:t>
        </w:r>
      </w:ins>
      <w:ins w:id="56" w:author="USUARIO-1" w:date="2019-11-24T11:41:00Z">
        <w:r w:rsidR="00051AF9">
          <w:rPr>
            <w:rFonts w:ascii="Calibri" w:hAnsi="Calibri"/>
            <w:b/>
          </w:rPr>
          <w:t xml:space="preserve">para poder tener una resolución </w:t>
        </w:r>
      </w:ins>
      <w:ins w:id="57" w:author="USUARIO-1" w:date="2019-11-24T11:42:00Z">
        <w:r w:rsidR="00051AF9">
          <w:rPr>
            <w:rFonts w:ascii="Calibri" w:hAnsi="Calibri"/>
            <w:b/>
          </w:rPr>
          <w:t>más</w:t>
        </w:r>
      </w:ins>
      <w:ins w:id="58" w:author="USUARIO-1" w:date="2019-11-24T11:41:00Z">
        <w:r w:rsidR="00051AF9">
          <w:rPr>
            <w:rFonts w:ascii="Calibri" w:hAnsi="Calibri"/>
            <w:b/>
          </w:rPr>
          <w:t xml:space="preserve"> concreta y a</w:t>
        </w:r>
      </w:ins>
      <w:ins w:id="59" w:author="USUARIO-1" w:date="2019-11-24T11:42:00Z">
        <w:r w:rsidR="00051AF9">
          <w:rPr>
            <w:rFonts w:ascii="Calibri" w:hAnsi="Calibri"/>
            <w:b/>
          </w:rPr>
          <w:t xml:space="preserve"> </w:t>
        </w:r>
      </w:ins>
      <w:ins w:id="60" w:author="USUARIO-1" w:date="2019-11-24T11:41:00Z">
        <w:r w:rsidR="00051AF9">
          <w:rPr>
            <w:rFonts w:ascii="Calibri" w:hAnsi="Calibri"/>
            <w:b/>
          </w:rPr>
          <w:t>si proyectar</w:t>
        </w:r>
      </w:ins>
      <w:ins w:id="61" w:author="USUARIO-1" w:date="2019-11-24T11:42:00Z">
        <w:r w:rsidR="00051AF9">
          <w:rPr>
            <w:rFonts w:ascii="Calibri" w:hAnsi="Calibri"/>
            <w:b/>
          </w:rPr>
          <w:t xml:space="preserve"> un prototipo muy interesante el cual ayudara a </w:t>
        </w:r>
      </w:ins>
      <w:ins w:id="62" w:author="USUARIO-1" w:date="2019-11-24T11:43:00Z">
        <w:r w:rsidR="00051AF9">
          <w:rPr>
            <w:rFonts w:ascii="Calibri" w:hAnsi="Calibri"/>
            <w:b/>
          </w:rPr>
          <w:t>reducir</w:t>
        </w:r>
      </w:ins>
      <w:ins w:id="63" w:author="USUARIO-1" w:date="2019-11-24T11:42:00Z">
        <w:r w:rsidR="00051AF9">
          <w:rPr>
            <w:rFonts w:ascii="Calibri" w:hAnsi="Calibri"/>
            <w:b/>
          </w:rPr>
          <w:t xml:space="preserve"> el riesgo</w:t>
        </w:r>
      </w:ins>
      <w:ins w:id="64" w:author="USUARIO-1" w:date="2019-11-24T11:43:00Z">
        <w:r w:rsidR="00051AF9">
          <w:rPr>
            <w:rFonts w:ascii="Calibri" w:hAnsi="Calibri"/>
            <w:b/>
          </w:rPr>
          <w:t xml:space="preserve"> de accidentes como incendios, intoxicaciones e incluso explosiones por fugas de gas LP.</w:t>
        </w:r>
      </w:ins>
      <w:ins w:id="65" w:author="USUARIO-1" w:date="2019-11-24T11:45:00Z">
        <w:r w:rsidR="00051AF9">
          <w:rPr>
            <w:rFonts w:ascii="Calibri" w:hAnsi="Calibri"/>
            <w:b/>
          </w:rPr>
          <w:t xml:space="preserve"> El</w:t>
        </w:r>
      </w:ins>
      <w:ins w:id="66" w:author="Sistemasuic" w:date="2019-11-22T11:58:00Z">
        <w:del w:id="67" w:author="USUARIO-1" w:date="2019-11-24T11:45:00Z">
          <w:r w:rsidR="004B0DC9" w:rsidDel="00051AF9">
            <w:rPr>
              <w:rFonts w:ascii="Calibri" w:hAnsi="Calibri"/>
              <w:b/>
            </w:rPr>
            <w:delText xml:space="preserve">Es </w:delText>
          </w:r>
        </w:del>
      </w:ins>
      <w:ins w:id="68" w:author="Sistemasuic" w:date="2019-11-22T11:59:00Z">
        <w:del w:id="69" w:author="USUARIO-1" w:date="2019-11-24T11:45:00Z">
          <w:r w:rsidR="004B0DC9" w:rsidDel="00051AF9">
            <w:rPr>
              <w:rFonts w:ascii="Calibri" w:hAnsi="Calibri"/>
              <w:b/>
            </w:rPr>
            <w:delText>un</w:delText>
          </w:r>
        </w:del>
        <w:r w:rsidR="004B0DC9">
          <w:rPr>
            <w:rFonts w:ascii="Calibri" w:hAnsi="Calibri"/>
            <w:b/>
          </w:rPr>
          <w:t xml:space="preserve"> prototipo</w:t>
        </w:r>
      </w:ins>
      <w:ins w:id="70" w:author="USUARIO-1" w:date="2019-11-24T11:45:00Z">
        <w:r w:rsidR="00051AF9">
          <w:rPr>
            <w:rFonts w:ascii="Calibri" w:hAnsi="Calibri"/>
            <w:b/>
          </w:rPr>
          <w:t xml:space="preserve"> como tal </w:t>
        </w:r>
      </w:ins>
      <w:ins w:id="71" w:author="Sistemasuic" w:date="2019-11-22T11:58:00Z">
        <w:del w:id="72" w:author="USUARIO-1" w:date="2019-11-24T11:45:00Z">
          <w:r w:rsidR="004B0DC9" w:rsidDel="00051AF9">
            <w:rPr>
              <w:rFonts w:ascii="Calibri" w:hAnsi="Calibri"/>
              <w:b/>
            </w:rPr>
            <w:delText xml:space="preserve"> que</w:delText>
          </w:r>
        </w:del>
        <w:r w:rsidR="004B0DC9">
          <w:rPr>
            <w:rFonts w:ascii="Calibri" w:hAnsi="Calibri"/>
            <w:b/>
          </w:rPr>
          <w:t xml:space="preserve"> funciona como una alarma de gas</w:t>
        </w:r>
      </w:ins>
      <w:ins w:id="73" w:author="USUARIO-1" w:date="2019-11-24T11:45:00Z">
        <w:r w:rsidR="00051AF9">
          <w:rPr>
            <w:rFonts w:ascii="Calibri" w:hAnsi="Calibri"/>
            <w:b/>
          </w:rPr>
          <w:t xml:space="preserve"> </w:t>
        </w:r>
      </w:ins>
      <w:ins w:id="74" w:author="Sistemasuic" w:date="2019-11-22T11:58:00Z">
        <w:del w:id="75" w:author="USUARIO-1" w:date="2019-11-24T11:45:00Z">
          <w:r w:rsidR="004B0DC9" w:rsidDel="00051AF9">
            <w:rPr>
              <w:rFonts w:ascii="Calibri" w:hAnsi="Calibri"/>
              <w:b/>
            </w:rPr>
            <w:delText xml:space="preserve"> </w:delText>
          </w:r>
        </w:del>
        <w:r w:rsidR="004B0DC9">
          <w:rPr>
            <w:rFonts w:ascii="Calibri" w:hAnsi="Calibri"/>
            <w:b/>
          </w:rPr>
          <w:t xml:space="preserve">automática el cual al momento de la detección de dicho gas se activara un sonido de alarma que al mismo tiempo </w:t>
        </w:r>
      </w:ins>
      <w:ins w:id="76" w:author="Sistemasuic" w:date="2019-11-22T13:59:00Z">
        <w:r w:rsidR="007403EB">
          <w:rPr>
            <w:rFonts w:ascii="Calibri" w:hAnsi="Calibri"/>
            <w:b/>
          </w:rPr>
          <w:t>activará</w:t>
        </w:r>
      </w:ins>
      <w:ins w:id="77" w:author="Sistemasuic" w:date="2019-11-22T11:58:00Z">
        <w:r w:rsidR="004B0DC9">
          <w:rPr>
            <w:rFonts w:ascii="Calibri" w:hAnsi="Calibri"/>
            <w:b/>
          </w:rPr>
          <w:t xml:space="preserve"> una electroválvula que no </w:t>
        </w:r>
        <w:del w:id="78" w:author="USUARIO-1" w:date="2019-11-24T11:46:00Z">
          <w:r w:rsidR="004B0DC9" w:rsidDel="00594EAE">
            <w:rPr>
              <w:rFonts w:ascii="Calibri" w:hAnsi="Calibri"/>
              <w:b/>
            </w:rPr>
            <w:delText>permit</w:delText>
          </w:r>
        </w:del>
      </w:ins>
      <w:ins w:id="79" w:author="USUARIO-1" w:date="2019-11-24T11:46:00Z">
        <w:r w:rsidR="00594EAE">
          <w:rPr>
            <w:rFonts w:ascii="Calibri" w:hAnsi="Calibri"/>
            <w:b/>
          </w:rPr>
          <w:t>permitirá</w:t>
        </w:r>
      </w:ins>
      <w:ins w:id="80" w:author="Sistemasuic" w:date="2019-11-22T11:58:00Z">
        <w:del w:id="81" w:author="USUARIO-1" w:date="2019-11-24T11:46:00Z">
          <w:r w:rsidR="004B0DC9" w:rsidDel="00594EAE">
            <w:rPr>
              <w:rFonts w:ascii="Calibri" w:hAnsi="Calibri"/>
              <w:b/>
            </w:rPr>
            <w:delText>a</w:delText>
          </w:r>
        </w:del>
        <w:r w:rsidR="004B0DC9">
          <w:rPr>
            <w:rFonts w:ascii="Calibri" w:hAnsi="Calibri"/>
            <w:b/>
          </w:rPr>
          <w:t xml:space="preserve"> el flujo del gas y que a su vez </w:t>
        </w:r>
      </w:ins>
      <w:ins w:id="82" w:author="Sistemasuic" w:date="2019-11-22T13:59:00Z">
        <w:r w:rsidR="007403EB">
          <w:rPr>
            <w:rFonts w:ascii="Calibri" w:hAnsi="Calibri"/>
            <w:b/>
          </w:rPr>
          <w:t>enviará</w:t>
        </w:r>
      </w:ins>
      <w:ins w:id="83" w:author="Sistemasuic" w:date="2019-11-22T11:58:00Z">
        <w:r w:rsidR="004B0DC9">
          <w:rPr>
            <w:rFonts w:ascii="Calibri" w:hAnsi="Calibri"/>
            <w:b/>
          </w:rPr>
          <w:t xml:space="preserve"> una notificación de alerta a un dispositivo móvil el cual servirá de aviso al usuario.</w:t>
        </w:r>
      </w:ins>
    </w:p>
    <w:p w:rsidR="00373D01" w:rsidRDefault="004B0DC9">
      <w:pPr>
        <w:tabs>
          <w:tab w:val="left" w:pos="3834"/>
        </w:tabs>
        <w:spacing w:line="240" w:lineRule="auto"/>
        <w:rPr>
          <w:ins w:id="84" w:author="USUARIO-1" w:date="2019-11-24T12:02:00Z"/>
          <w:rFonts w:ascii="Calibri" w:hAnsi="Calibri"/>
          <w:b/>
        </w:rPr>
        <w:pPrChange w:id="85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86" w:author="Sistemasuic" w:date="2019-11-22T11:58:00Z">
        <w:del w:id="87" w:author="USUARIO-1" w:date="2019-11-24T11:48:00Z">
          <w:r w:rsidDel="00594EAE">
            <w:rPr>
              <w:rFonts w:ascii="Calibri" w:hAnsi="Calibri"/>
              <w:b/>
            </w:rPr>
            <w:delText xml:space="preserve"> </w:delText>
          </w:r>
        </w:del>
      </w:ins>
      <w:ins w:id="88" w:author="USUARIO-1" w:date="2019-11-24T11:47:00Z">
        <w:r w:rsidR="00594EAE">
          <w:rPr>
            <w:rFonts w:ascii="Calibri" w:hAnsi="Calibri"/>
            <w:b/>
          </w:rPr>
          <w:t xml:space="preserve">El prototipo se estructura con los siguientes materiales: una </w:t>
        </w:r>
      </w:ins>
      <w:ins w:id="89" w:author="USUARIO-1" w:date="2019-11-24T11:48:00Z">
        <w:r w:rsidR="00594EAE">
          <w:rPr>
            <w:rFonts w:ascii="Calibri" w:hAnsi="Calibri"/>
            <w:b/>
          </w:rPr>
          <w:t>electroválvula</w:t>
        </w:r>
      </w:ins>
      <w:ins w:id="90" w:author="USUARIO-1" w:date="2019-11-24T11:47:00Z">
        <w:r w:rsidR="00594EAE">
          <w:rPr>
            <w:rFonts w:ascii="Calibri" w:hAnsi="Calibri"/>
            <w:b/>
          </w:rPr>
          <w:t>,</w:t>
        </w:r>
      </w:ins>
      <w:ins w:id="91" w:author="USUARIO-1" w:date="2019-11-24T11:48:00Z">
        <w:r w:rsidR="00594EAE">
          <w:rPr>
            <w:rFonts w:ascii="Calibri" w:hAnsi="Calibri"/>
            <w:b/>
          </w:rPr>
          <w:t xml:space="preserve"> un </w:t>
        </w:r>
        <w:proofErr w:type="spellStart"/>
        <w:r w:rsidR="00594EAE">
          <w:rPr>
            <w:rFonts w:ascii="Calibri" w:hAnsi="Calibri"/>
            <w:b/>
          </w:rPr>
          <w:t>arduino</w:t>
        </w:r>
        <w:proofErr w:type="spellEnd"/>
        <w:r w:rsidR="00594EAE">
          <w:rPr>
            <w:rFonts w:ascii="Calibri" w:hAnsi="Calibri"/>
            <w:b/>
          </w:rPr>
          <w:t>,</w:t>
        </w:r>
      </w:ins>
      <w:ins w:id="92" w:author="USUARIO-1" w:date="2019-11-24T11:49:00Z">
        <w:r w:rsidR="00594EAE">
          <w:rPr>
            <w:rFonts w:ascii="Calibri" w:hAnsi="Calibri"/>
            <w:b/>
          </w:rPr>
          <w:t xml:space="preserve"> un relee, un </w:t>
        </w:r>
        <w:proofErr w:type="spellStart"/>
        <w:r w:rsidR="00594EAE">
          <w:rPr>
            <w:rFonts w:ascii="Calibri" w:hAnsi="Calibri"/>
            <w:b/>
          </w:rPr>
          <w:t>bezzer</w:t>
        </w:r>
        <w:proofErr w:type="spellEnd"/>
        <w:r w:rsidR="00594EAE">
          <w:rPr>
            <w:rFonts w:ascii="Calibri" w:hAnsi="Calibri"/>
            <w:b/>
          </w:rPr>
          <w:t xml:space="preserve">, un sensor de gas MQ-4, </w:t>
        </w:r>
        <w:proofErr w:type="spellStart"/>
        <w:r w:rsidR="00594EAE">
          <w:rPr>
            <w:rFonts w:ascii="Calibri" w:hAnsi="Calibri"/>
            <w:b/>
          </w:rPr>
          <w:t>jomprs</w:t>
        </w:r>
        <w:proofErr w:type="spellEnd"/>
        <w:r w:rsidR="00594EAE">
          <w:rPr>
            <w:rFonts w:ascii="Calibri" w:hAnsi="Calibri"/>
            <w:b/>
          </w:rPr>
          <w:t xml:space="preserve">, una fuente de </w:t>
        </w:r>
        <w:r w:rsidR="00373D01">
          <w:rPr>
            <w:rFonts w:ascii="Calibri" w:hAnsi="Calibri"/>
            <w:b/>
          </w:rPr>
          <w:t>poder de 12 v, una tarjeta GPRS.</w:t>
        </w:r>
      </w:ins>
    </w:p>
    <w:p w:rsidR="00594EAE" w:rsidRDefault="00594EAE">
      <w:pPr>
        <w:tabs>
          <w:tab w:val="left" w:pos="3834"/>
        </w:tabs>
        <w:spacing w:line="240" w:lineRule="auto"/>
        <w:rPr>
          <w:ins w:id="93" w:author="USUARIO-1" w:date="2019-11-24T11:53:00Z"/>
          <w:rFonts w:ascii="Calibri" w:hAnsi="Calibri"/>
          <w:b/>
        </w:rPr>
        <w:pPrChange w:id="94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95" w:author="USUARIO-1" w:date="2019-11-24T11:50:00Z">
        <w:r>
          <w:rPr>
            <w:rFonts w:ascii="Calibri" w:hAnsi="Calibri"/>
            <w:b/>
          </w:rPr>
          <w:t xml:space="preserve"> El cual la función de cada uno de ellos será</w:t>
        </w:r>
      </w:ins>
      <w:ins w:id="96" w:author="USUARIO-1" w:date="2019-11-24T11:53:00Z">
        <w:r w:rsidR="00373D01">
          <w:rPr>
            <w:rFonts w:ascii="Calibri" w:hAnsi="Calibri"/>
            <w:b/>
          </w:rPr>
          <w:t>:</w:t>
        </w:r>
      </w:ins>
    </w:p>
    <w:p w:rsidR="0070519A" w:rsidRDefault="00594EAE">
      <w:pPr>
        <w:tabs>
          <w:tab w:val="left" w:pos="3834"/>
        </w:tabs>
        <w:spacing w:line="240" w:lineRule="auto"/>
        <w:rPr>
          <w:ins w:id="97" w:author="USUARIO-1" w:date="2019-11-24T12:16:00Z"/>
          <w:rFonts w:ascii="Calibri" w:hAnsi="Calibri"/>
          <w:b/>
        </w:rPr>
        <w:pPrChange w:id="98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99" w:author="USUARIO-1" w:date="2019-11-24T11:53:00Z">
        <w:r>
          <w:rPr>
            <w:rFonts w:ascii="Calibri" w:hAnsi="Calibri"/>
            <w:b/>
          </w:rPr>
          <w:t>*sensor MQ-4, la detección del gas</w:t>
        </w:r>
      </w:ins>
      <w:ins w:id="100" w:author="USUARIO-1" w:date="2019-11-24T11:54:00Z">
        <w:r>
          <w:rPr>
            <w:rFonts w:ascii="Calibri" w:hAnsi="Calibri"/>
            <w:b/>
          </w:rPr>
          <w:t>.</w:t>
        </w:r>
      </w:ins>
      <w:ins w:id="101" w:author="USUARIO-1" w:date="2019-11-24T11:53:00Z">
        <w:r>
          <w:rPr>
            <w:rFonts w:ascii="Calibri" w:hAnsi="Calibri"/>
            <w:b/>
          </w:rPr>
          <w:t xml:space="preserve"> *</w:t>
        </w:r>
      </w:ins>
      <w:ins w:id="102" w:author="USUARIO-1" w:date="2019-11-24T11:54:00Z">
        <w:r>
          <w:rPr>
            <w:rFonts w:ascii="Calibri" w:hAnsi="Calibri"/>
            <w:b/>
          </w:rPr>
          <w:t>electroválvula</w:t>
        </w:r>
      </w:ins>
      <w:ins w:id="103" w:author="USUARIO-1" w:date="2019-11-24T11:53:00Z">
        <w:r>
          <w:rPr>
            <w:rFonts w:ascii="Calibri" w:hAnsi="Calibri"/>
            <w:b/>
          </w:rPr>
          <w:t xml:space="preserve"> </w:t>
        </w:r>
      </w:ins>
      <w:ins w:id="104" w:author="USUARIO-1" w:date="2019-11-24T11:54:00Z">
        <w:r>
          <w:rPr>
            <w:rFonts w:ascii="Calibri" w:hAnsi="Calibri"/>
            <w:b/>
          </w:rPr>
          <w:t xml:space="preserve">cerrara el paso o el flujo del gas cuando esta se active. *un relee  como tal </w:t>
        </w:r>
      </w:ins>
      <w:ins w:id="105" w:author="USUARIO-1" w:date="2019-11-24T11:55:00Z">
        <w:r>
          <w:rPr>
            <w:rFonts w:ascii="Calibri" w:hAnsi="Calibri"/>
            <w:b/>
          </w:rPr>
          <w:t>servirá</w:t>
        </w:r>
      </w:ins>
      <w:ins w:id="106" w:author="USUARIO-1" w:date="2019-11-24T11:54:00Z">
        <w:r>
          <w:rPr>
            <w:rFonts w:ascii="Calibri" w:hAnsi="Calibri"/>
            <w:b/>
          </w:rPr>
          <w:t xml:space="preserve"> </w:t>
        </w:r>
      </w:ins>
      <w:ins w:id="107" w:author="USUARIO-1" w:date="2019-11-24T11:55:00Z">
        <w:r w:rsidR="00EE3EB7">
          <w:rPr>
            <w:rFonts w:ascii="Calibri" w:hAnsi="Calibri"/>
            <w:b/>
          </w:rPr>
          <w:t>para activar</w:t>
        </w:r>
        <w:r>
          <w:rPr>
            <w:rFonts w:ascii="Calibri" w:hAnsi="Calibri"/>
            <w:b/>
          </w:rPr>
          <w:t xml:space="preserve"> una electroválvula</w:t>
        </w:r>
        <w:r w:rsidR="00EE3EB7">
          <w:rPr>
            <w:rFonts w:ascii="Calibri" w:hAnsi="Calibri"/>
            <w:b/>
          </w:rPr>
          <w:t xml:space="preserve"> de mayor tamaño </w:t>
        </w:r>
        <w:r>
          <w:rPr>
            <w:rFonts w:ascii="Calibri" w:hAnsi="Calibri"/>
            <w:b/>
          </w:rPr>
          <w:t xml:space="preserve"> voltaje. </w:t>
        </w:r>
      </w:ins>
      <w:ins w:id="108" w:author="USUARIO-1" w:date="2019-11-24T11:56:00Z">
        <w:r>
          <w:rPr>
            <w:rFonts w:ascii="Calibri" w:hAnsi="Calibri"/>
            <w:b/>
          </w:rPr>
          <w:t>*</w:t>
        </w:r>
        <w:r w:rsidR="00EE3EB7">
          <w:rPr>
            <w:rFonts w:ascii="Calibri" w:hAnsi="Calibri"/>
            <w:b/>
          </w:rPr>
          <w:t xml:space="preserve">el </w:t>
        </w:r>
        <w:proofErr w:type="spellStart"/>
        <w:r w:rsidR="00EE3EB7">
          <w:rPr>
            <w:rFonts w:ascii="Calibri" w:hAnsi="Calibri"/>
            <w:b/>
          </w:rPr>
          <w:t>buzzer</w:t>
        </w:r>
        <w:proofErr w:type="spellEnd"/>
        <w:r w:rsidR="00EE3EB7">
          <w:rPr>
            <w:rFonts w:ascii="Calibri" w:hAnsi="Calibri"/>
            <w:b/>
          </w:rPr>
          <w:t xml:space="preserve"> es el que </w:t>
        </w:r>
        <w:r w:rsidR="00373D01">
          <w:rPr>
            <w:rFonts w:ascii="Calibri" w:hAnsi="Calibri"/>
            <w:b/>
          </w:rPr>
          <w:t xml:space="preserve"> emitirá </w:t>
        </w:r>
        <w:r w:rsidR="00EE3EB7">
          <w:rPr>
            <w:rFonts w:ascii="Calibri" w:hAnsi="Calibri"/>
            <w:b/>
          </w:rPr>
          <w:t>el sonido de alarma o alerta</w:t>
        </w:r>
        <w:r w:rsidR="00373D01">
          <w:rPr>
            <w:rFonts w:ascii="Calibri" w:hAnsi="Calibri"/>
            <w:b/>
          </w:rPr>
          <w:t>. *</w:t>
        </w:r>
        <w:proofErr w:type="spellStart"/>
        <w:r w:rsidR="00373D01">
          <w:rPr>
            <w:rFonts w:ascii="Calibri" w:hAnsi="Calibri"/>
            <w:b/>
          </w:rPr>
          <w:t>jumpers</w:t>
        </w:r>
        <w:proofErr w:type="spellEnd"/>
        <w:r w:rsidR="00373D01">
          <w:rPr>
            <w:rFonts w:ascii="Calibri" w:hAnsi="Calibri"/>
            <w:b/>
          </w:rPr>
          <w:t xml:space="preserve"> son utilizados para la </w:t>
        </w:r>
      </w:ins>
      <w:ins w:id="109" w:author="USUARIO-1" w:date="2019-11-24T11:57:00Z">
        <w:r w:rsidR="00373D01">
          <w:rPr>
            <w:rFonts w:ascii="Calibri" w:hAnsi="Calibri"/>
            <w:b/>
          </w:rPr>
          <w:t>conexión</w:t>
        </w:r>
      </w:ins>
      <w:ins w:id="110" w:author="USUARIO-1" w:date="2019-11-24T11:56:00Z">
        <w:r w:rsidR="00373D01">
          <w:rPr>
            <w:rFonts w:ascii="Calibri" w:hAnsi="Calibri"/>
            <w:b/>
          </w:rPr>
          <w:t xml:space="preserve"> del circuito</w:t>
        </w:r>
      </w:ins>
      <w:ins w:id="111" w:author="USUARIO-1" w:date="2019-11-24T11:57:00Z">
        <w:r w:rsidR="00373D01">
          <w:rPr>
            <w:rFonts w:ascii="Calibri" w:hAnsi="Calibri"/>
            <w:b/>
          </w:rPr>
          <w:t>. *</w:t>
        </w:r>
        <w:proofErr w:type="spellStart"/>
        <w:r w:rsidR="00373D01">
          <w:rPr>
            <w:rFonts w:ascii="Calibri" w:hAnsi="Calibri"/>
            <w:b/>
          </w:rPr>
          <w:t>arduino</w:t>
        </w:r>
        <w:proofErr w:type="spellEnd"/>
        <w:r w:rsidR="00373D01">
          <w:rPr>
            <w:rFonts w:ascii="Calibri" w:hAnsi="Calibri"/>
            <w:b/>
          </w:rPr>
          <w:t xml:space="preserve"> es el encargado de controlar los componentes </w:t>
        </w:r>
      </w:ins>
      <w:ins w:id="112" w:author="USUARIO-1" w:date="2019-11-24T11:58:00Z">
        <w:r w:rsidR="00373D01">
          <w:rPr>
            <w:rFonts w:ascii="Calibri" w:hAnsi="Calibri"/>
            <w:b/>
          </w:rPr>
          <w:t xml:space="preserve">electrónicos tanto como de entrada y salida, esto es gracias a una </w:t>
        </w:r>
      </w:ins>
      <w:ins w:id="113" w:author="USUARIO-1" w:date="2019-11-24T11:59:00Z">
        <w:r w:rsidR="00373D01">
          <w:rPr>
            <w:rFonts w:ascii="Calibri" w:hAnsi="Calibri"/>
            <w:b/>
          </w:rPr>
          <w:t xml:space="preserve">programación. *una tarjeta o </w:t>
        </w:r>
        <w:proofErr w:type="spellStart"/>
        <w:r w:rsidR="00373D01">
          <w:rPr>
            <w:rFonts w:ascii="Calibri" w:hAnsi="Calibri"/>
            <w:b/>
          </w:rPr>
          <w:t>modulo</w:t>
        </w:r>
        <w:proofErr w:type="spellEnd"/>
        <w:r w:rsidR="00373D01">
          <w:rPr>
            <w:rFonts w:ascii="Calibri" w:hAnsi="Calibri"/>
            <w:b/>
          </w:rPr>
          <w:t xml:space="preserve"> GPRS el cual permitirá vincular </w:t>
        </w:r>
      </w:ins>
      <w:ins w:id="114" w:author="USUARIO-1" w:date="2019-11-24T12:00:00Z">
        <w:r w:rsidR="00373D01">
          <w:rPr>
            <w:rFonts w:ascii="Calibri" w:hAnsi="Calibri"/>
            <w:b/>
          </w:rPr>
          <w:t>más</w:t>
        </w:r>
      </w:ins>
      <w:ins w:id="115" w:author="USUARIO-1" w:date="2019-11-24T11:59:00Z">
        <w:r w:rsidR="00373D01">
          <w:rPr>
            <w:rFonts w:ascii="Calibri" w:hAnsi="Calibri"/>
            <w:b/>
          </w:rPr>
          <w:t xml:space="preserve"> de dos dispositivos </w:t>
        </w:r>
      </w:ins>
      <w:ins w:id="116" w:author="USUARIO-1" w:date="2019-11-24T12:00:00Z">
        <w:r w:rsidR="00373D01">
          <w:rPr>
            <w:rFonts w:ascii="Calibri" w:hAnsi="Calibri"/>
            <w:b/>
          </w:rPr>
          <w:t xml:space="preserve">móviles por vía satelital, este será el encargado de mandar una </w:t>
        </w:r>
      </w:ins>
      <w:ins w:id="117" w:author="USUARIO-1" w:date="2019-11-24T12:01:00Z">
        <w:r w:rsidR="00373D01">
          <w:rPr>
            <w:rFonts w:ascii="Calibri" w:hAnsi="Calibri"/>
            <w:b/>
          </w:rPr>
          <w:t>notificación</w:t>
        </w:r>
      </w:ins>
      <w:ins w:id="118" w:author="USUARIO-1" w:date="2019-11-24T12:00:00Z">
        <w:r w:rsidR="00373D01">
          <w:rPr>
            <w:rFonts w:ascii="Calibri" w:hAnsi="Calibri"/>
            <w:b/>
          </w:rPr>
          <w:t xml:space="preserve"> </w:t>
        </w:r>
      </w:ins>
      <w:ins w:id="119" w:author="USUARIO-1" w:date="2019-11-24T12:01:00Z">
        <w:r w:rsidR="00373D01">
          <w:rPr>
            <w:rFonts w:ascii="Calibri" w:hAnsi="Calibri"/>
            <w:b/>
          </w:rPr>
          <w:t>de alarma a los usuarios.</w:t>
        </w:r>
      </w:ins>
      <w:ins w:id="120" w:author="USUARIO-1" w:date="2019-11-24T12:03:00Z">
        <w:r w:rsidR="00373D01">
          <w:rPr>
            <w:rFonts w:ascii="Calibri" w:hAnsi="Calibri"/>
            <w:b/>
          </w:rPr>
          <w:t xml:space="preserve"> *la </w:t>
        </w:r>
      </w:ins>
      <w:ins w:id="121" w:author="USUARIO-1" w:date="2019-11-24T12:04:00Z">
        <w:r w:rsidR="00373D01">
          <w:rPr>
            <w:rFonts w:ascii="Calibri" w:hAnsi="Calibri"/>
            <w:b/>
          </w:rPr>
          <w:t>programación</w:t>
        </w:r>
      </w:ins>
      <w:ins w:id="122" w:author="USUARIO-1" w:date="2019-11-24T12:03:00Z">
        <w:r w:rsidR="00373D01">
          <w:rPr>
            <w:rFonts w:ascii="Calibri" w:hAnsi="Calibri"/>
            <w:b/>
          </w:rPr>
          <w:t xml:space="preserve"> como tal se utilizara para el </w:t>
        </w:r>
        <w:proofErr w:type="spellStart"/>
        <w:r w:rsidR="00373D01">
          <w:rPr>
            <w:rFonts w:ascii="Calibri" w:hAnsi="Calibri"/>
            <w:b/>
          </w:rPr>
          <w:t>arduino</w:t>
        </w:r>
        <w:proofErr w:type="spellEnd"/>
        <w:r w:rsidR="00373D01">
          <w:rPr>
            <w:rFonts w:ascii="Calibri" w:hAnsi="Calibri"/>
            <w:b/>
          </w:rPr>
          <w:t xml:space="preserve"> </w:t>
        </w:r>
      </w:ins>
      <w:ins w:id="123" w:author="USUARIO-1" w:date="2019-11-24T12:13:00Z">
        <w:r w:rsidR="00EE3EB7">
          <w:rPr>
            <w:rFonts w:ascii="Calibri" w:hAnsi="Calibri"/>
            <w:b/>
          </w:rPr>
          <w:t xml:space="preserve">y tarjeta GPRS, </w:t>
        </w:r>
      </w:ins>
      <w:ins w:id="124" w:author="USUARIO-1" w:date="2019-11-24T12:03:00Z">
        <w:r w:rsidR="00373D01">
          <w:rPr>
            <w:rFonts w:ascii="Calibri" w:hAnsi="Calibri"/>
            <w:b/>
          </w:rPr>
          <w:t xml:space="preserve">que es un indicador de ordenes establecidas por el programador que </w:t>
        </w:r>
      </w:ins>
      <w:ins w:id="125" w:author="USUARIO-1" w:date="2019-11-24T12:05:00Z">
        <w:r w:rsidR="00373D01">
          <w:rPr>
            <w:rFonts w:ascii="Calibri" w:hAnsi="Calibri"/>
            <w:b/>
          </w:rPr>
          <w:t>permitirá la función de cada uno de los componentes electrónicos</w:t>
        </w:r>
      </w:ins>
      <w:ins w:id="126" w:author="USUARIO-1" w:date="2019-11-24T12:08:00Z">
        <w:r w:rsidR="00EE3EB7">
          <w:rPr>
            <w:rFonts w:ascii="Calibri" w:hAnsi="Calibri"/>
            <w:b/>
          </w:rPr>
          <w:t xml:space="preserve"> ensamblados en un circuito los cuales son previamente </w:t>
        </w:r>
      </w:ins>
      <w:ins w:id="127" w:author="USUARIO-1" w:date="2019-11-24T12:05:00Z">
        <w:r w:rsidR="00373D01">
          <w:rPr>
            <w:rFonts w:ascii="Calibri" w:hAnsi="Calibri"/>
            <w:b/>
          </w:rPr>
          <w:t xml:space="preserve"> decl</w:t>
        </w:r>
        <w:r w:rsidR="00EE3EB7">
          <w:rPr>
            <w:rFonts w:ascii="Calibri" w:hAnsi="Calibri"/>
            <w:b/>
          </w:rPr>
          <w:t xml:space="preserve">arados en dicha </w:t>
        </w:r>
      </w:ins>
      <w:ins w:id="128" w:author="USUARIO-1" w:date="2019-11-24T12:06:00Z">
        <w:r w:rsidR="00EE3EB7">
          <w:rPr>
            <w:rFonts w:ascii="Calibri" w:hAnsi="Calibri"/>
            <w:b/>
          </w:rPr>
          <w:t>programación</w:t>
        </w:r>
      </w:ins>
      <w:ins w:id="129" w:author="USUARIO-1" w:date="2019-11-24T12:09:00Z">
        <w:r w:rsidR="00EE3EB7">
          <w:rPr>
            <w:rFonts w:ascii="Calibri" w:hAnsi="Calibri"/>
            <w:b/>
          </w:rPr>
          <w:t>,</w:t>
        </w:r>
      </w:ins>
      <w:ins w:id="130" w:author="USUARIO-1" w:date="2019-11-24T12:06:00Z">
        <w:r w:rsidR="00EE3EB7">
          <w:rPr>
            <w:rFonts w:ascii="Calibri" w:hAnsi="Calibri"/>
            <w:b/>
          </w:rPr>
          <w:t xml:space="preserve"> el cual en conjunto </w:t>
        </w:r>
      </w:ins>
      <w:ins w:id="131" w:author="USUARIO-1" w:date="2019-11-24T12:09:00Z">
        <w:r w:rsidR="00EE3EB7">
          <w:rPr>
            <w:rFonts w:ascii="Calibri" w:hAnsi="Calibri"/>
            <w:b/>
          </w:rPr>
          <w:t>realizaran la función deseada por el usuario.</w:t>
        </w:r>
      </w:ins>
    </w:p>
    <w:p w:rsidR="00456474" w:rsidRPr="004B0DC9" w:rsidDel="001A301B" w:rsidRDefault="0070519A">
      <w:pPr>
        <w:jc w:val="center"/>
        <w:rPr>
          <w:del w:id="132" w:author="Sala Audiovisual Colegio Las Americas" w:date="2019-11-19T11:07:00Z"/>
          <w:rFonts w:ascii="Calibri" w:hAnsi="Calibri"/>
          <w:b/>
          <w:rPrChange w:id="133" w:author="Sistemasuic" w:date="2019-11-22T11:58:00Z">
            <w:rPr>
              <w:del w:id="134" w:author="Sala Audiovisual Colegio Las Americas" w:date="2019-11-19T11:07:00Z"/>
              <w:rFonts w:ascii="Arial" w:hAnsi="Arial" w:cs="Arial"/>
              <w:color w:val="FF0000"/>
              <w:sz w:val="24"/>
              <w:szCs w:val="24"/>
            </w:rPr>
          </w:rPrChange>
        </w:rPr>
        <w:pPrChange w:id="135" w:author="Sistemasuic" w:date="2019-11-22T11:58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136" w:author="USUARIO-1" w:date="2019-11-24T12:16:00Z">
        <w:r>
          <w:rPr>
            <w:rFonts w:ascii="Calibri" w:hAnsi="Calibri"/>
            <w:b/>
          </w:rPr>
          <w:t>Creemos que nuestro prototipo es eficiente</w:t>
        </w:r>
      </w:ins>
      <w:ins w:id="137" w:author="USUARIO-1" w:date="2019-11-24T12:22:00Z">
        <w:r>
          <w:rPr>
            <w:rFonts w:ascii="Calibri" w:hAnsi="Calibri"/>
            <w:b/>
          </w:rPr>
          <w:t xml:space="preserve"> porque el costo del prototipo es viable, pero sobre todo</w:t>
        </w:r>
      </w:ins>
      <w:ins w:id="138" w:author="USUARIO-1" w:date="2019-11-24T12:16:00Z">
        <w:r>
          <w:rPr>
            <w:rFonts w:ascii="Calibri" w:hAnsi="Calibri"/>
            <w:b/>
          </w:rPr>
          <w:t xml:space="preserve"> y los </w:t>
        </w:r>
      </w:ins>
      <w:ins w:id="139" w:author="USUARIO-1" w:date="2019-11-24T12:23:00Z">
        <w:r>
          <w:rPr>
            <w:rFonts w:ascii="Calibri" w:hAnsi="Calibri"/>
            <w:b/>
          </w:rPr>
          <w:t>más</w:t>
        </w:r>
      </w:ins>
      <w:ins w:id="140" w:author="USUARIO-1" w:date="2019-11-24T12:16:00Z">
        <w:r>
          <w:rPr>
            <w:rFonts w:ascii="Calibri" w:hAnsi="Calibri"/>
            <w:b/>
          </w:rPr>
          <w:t xml:space="preserve"> importante </w:t>
        </w:r>
      </w:ins>
      <w:ins w:id="141" w:author="USUARIO-1" w:date="2019-11-24T12:17:00Z">
        <w:r>
          <w:rPr>
            <w:rFonts w:ascii="Calibri" w:hAnsi="Calibri"/>
            <w:b/>
          </w:rPr>
          <w:t>reducirá</w:t>
        </w:r>
      </w:ins>
      <w:ins w:id="142" w:author="USUARIO-1" w:date="2019-11-24T12:16:00Z">
        <w:r>
          <w:rPr>
            <w:rFonts w:ascii="Calibri" w:hAnsi="Calibri"/>
            <w:b/>
          </w:rPr>
          <w:t xml:space="preserve"> </w:t>
        </w:r>
      </w:ins>
      <w:ins w:id="143" w:author="USUARIO-1" w:date="2019-11-24T12:17:00Z">
        <w:r>
          <w:rPr>
            <w:rFonts w:ascii="Calibri" w:hAnsi="Calibri"/>
            <w:b/>
          </w:rPr>
          <w:t>el riesgo de accidente</w:t>
        </w:r>
      </w:ins>
      <w:ins w:id="144" w:author="USUARIO-1" w:date="2019-11-24T12:20:00Z">
        <w:r>
          <w:rPr>
            <w:rFonts w:ascii="Calibri" w:hAnsi="Calibri"/>
            <w:b/>
          </w:rPr>
          <w:t>s</w:t>
        </w:r>
      </w:ins>
      <w:ins w:id="145" w:author="USUARIO-1" w:date="2019-11-24T12:17:00Z">
        <w:r>
          <w:rPr>
            <w:rFonts w:ascii="Calibri" w:hAnsi="Calibri"/>
            <w:b/>
          </w:rPr>
          <w:t xml:space="preserve"> que puede</w:t>
        </w:r>
      </w:ins>
      <w:ins w:id="146" w:author="USUARIO-1" w:date="2019-11-24T12:18:00Z">
        <w:r>
          <w:rPr>
            <w:rFonts w:ascii="Calibri" w:hAnsi="Calibri"/>
            <w:b/>
          </w:rPr>
          <w:t>n</w:t>
        </w:r>
      </w:ins>
      <w:ins w:id="147" w:author="USUARIO-1" w:date="2019-11-24T12:17:00Z">
        <w:r>
          <w:rPr>
            <w:rFonts w:ascii="Calibri" w:hAnsi="Calibri"/>
            <w:b/>
          </w:rPr>
          <w:t xml:space="preserve"> ser fatales</w:t>
        </w:r>
      </w:ins>
      <w:ins w:id="148" w:author="USUARIO-1" w:date="2019-11-24T12:18:00Z">
        <w:r>
          <w:rPr>
            <w:rFonts w:ascii="Calibri" w:hAnsi="Calibri"/>
            <w:b/>
          </w:rPr>
          <w:t xml:space="preserve"> para familias completas. </w:t>
        </w:r>
      </w:ins>
      <w:ins w:id="149" w:author="USUARIO-1" w:date="2019-11-24T12:19:00Z">
        <w:r>
          <w:rPr>
            <w:rFonts w:ascii="Calibri" w:hAnsi="Calibri"/>
            <w:b/>
          </w:rPr>
          <w:t xml:space="preserve">El uso de este prototipo es realmente muy </w:t>
        </w:r>
      </w:ins>
      <w:ins w:id="150" w:author="USUARIO-1" w:date="2019-11-24T12:20:00Z">
        <w:r>
          <w:rPr>
            <w:rFonts w:ascii="Calibri" w:hAnsi="Calibri"/>
            <w:b/>
          </w:rPr>
          <w:t>fácil</w:t>
        </w:r>
      </w:ins>
      <w:ins w:id="151" w:author="USUARIO-1" w:date="2019-11-24T12:21:00Z">
        <w:r>
          <w:rPr>
            <w:rFonts w:ascii="Calibri" w:hAnsi="Calibri"/>
            <w:b/>
          </w:rPr>
          <w:t xml:space="preserve"> y </w:t>
        </w:r>
      </w:ins>
      <w:ins w:id="152" w:author="USUARIO-1" w:date="2019-11-24T12:23:00Z">
        <w:r>
          <w:rPr>
            <w:rFonts w:ascii="Calibri" w:hAnsi="Calibri"/>
            <w:b/>
          </w:rPr>
          <w:t>práctico</w:t>
        </w:r>
      </w:ins>
      <w:ins w:id="153" w:author="USUARIO-1" w:date="2019-11-24T12:19:00Z">
        <w:r>
          <w:rPr>
            <w:rFonts w:ascii="Calibri" w:hAnsi="Calibri"/>
            <w:b/>
          </w:rPr>
          <w:t xml:space="preserve"> </w:t>
        </w:r>
      </w:ins>
      <w:ins w:id="154" w:author="USUARIO-1" w:date="2019-11-24T12:20:00Z">
        <w:r>
          <w:rPr>
            <w:rFonts w:ascii="Calibri" w:hAnsi="Calibri"/>
            <w:b/>
          </w:rPr>
          <w:t xml:space="preserve">para el uso de todas las </w:t>
        </w:r>
      </w:ins>
      <w:ins w:id="155" w:author="USUARIO-1" w:date="2019-11-24T12:21:00Z">
        <w:r>
          <w:rPr>
            <w:rFonts w:ascii="Calibri" w:hAnsi="Calibri"/>
            <w:b/>
          </w:rPr>
          <w:t>personas</w:t>
        </w:r>
      </w:ins>
      <w:ins w:id="156" w:author="USUARIO-1" w:date="2019-11-24T12:20:00Z">
        <w:r>
          <w:rPr>
            <w:rFonts w:ascii="Calibri" w:hAnsi="Calibri"/>
            <w:b/>
          </w:rPr>
          <w:t>.</w:t>
        </w:r>
      </w:ins>
      <w:del w:id="157" w:author="Sistemasuic" w:date="2019-11-22T11:58:00Z">
        <w:r w:rsidR="001A2F88" w:rsidRPr="00A33180" w:rsidDel="004B0DC9">
          <w:rPr>
            <w:rFonts w:ascii="Arial" w:hAnsi="Arial" w:cs="Arial"/>
            <w:i/>
            <w:color w:val="FF0000"/>
            <w:sz w:val="24"/>
            <w:szCs w:val="24"/>
          </w:rPr>
          <w:delText>El proyecto llamado</w:delText>
        </w:r>
        <w:r w:rsidR="00A33180" w:rsidRPr="00A33180" w:rsidDel="004B0DC9">
          <w:rPr>
            <w:rFonts w:ascii="Arial" w:hAnsi="Arial" w:cs="Arial"/>
            <w:i/>
            <w:color w:val="FF0000"/>
            <w:sz w:val="24"/>
            <w:szCs w:val="24"/>
          </w:rPr>
          <w:delText xml:space="preserve"> “</w:delText>
        </w:r>
      </w:del>
      <w:del w:id="158" w:author="Sistemasuic" w:date="2019-11-21T10:56:00Z">
        <w:r w:rsidR="00A33180" w:rsidRPr="00A33180" w:rsidDel="00C3667B">
          <w:rPr>
            <w:rFonts w:ascii="Arial" w:hAnsi="Arial" w:cs="Arial"/>
            <w:i/>
            <w:color w:val="FF0000"/>
            <w:sz w:val="24"/>
            <w:szCs w:val="24"/>
          </w:rPr>
          <w:delText>Cubo de Basura” es un</w:delText>
        </w:r>
      </w:del>
      <w:del w:id="159" w:author="Sistemasuic" w:date="2019-11-21T11:05:00Z">
        <w:r w:rsidR="00A33180" w:rsidRPr="00A33180" w:rsidDel="00017AC4">
          <w:rPr>
            <w:rFonts w:ascii="Arial" w:hAnsi="Arial" w:cs="Arial"/>
            <w:i/>
            <w:color w:val="FF0000"/>
            <w:sz w:val="24"/>
            <w:szCs w:val="24"/>
          </w:rPr>
          <w:delText xml:space="preserve"> bote de basura que se abre automáticamente con un sensor</w:delText>
        </w:r>
      </w:del>
      <w:del w:id="160" w:author="Sala Audiovisual Colegio Las Americas" w:date="2019-11-19T11:07:00Z">
        <w:r w:rsidR="00A33180" w:rsidRPr="00A33180" w:rsidDel="001A301B">
          <w:rPr>
            <w:rFonts w:ascii="Arial" w:hAnsi="Arial" w:cs="Arial"/>
            <w:i/>
            <w:color w:val="FF0000"/>
            <w:sz w:val="24"/>
            <w:szCs w:val="24"/>
          </w:rPr>
          <w:delText>. El sensor detecta cuando una persona está cerca y se abre automáticamente. Cuando el bote se abre se mantiene abierto 2 minutos y después se cierra solo.</w:delText>
        </w:r>
        <w:r w:rsidR="00A33180" w:rsidDel="001A301B">
          <w:rPr>
            <w:rFonts w:ascii="Arial" w:hAnsi="Arial" w:cs="Arial"/>
            <w:i/>
            <w:color w:val="FF0000"/>
            <w:sz w:val="24"/>
            <w:szCs w:val="24"/>
          </w:rPr>
          <w:delText xml:space="preserve"> </w:delText>
        </w:r>
      </w:del>
    </w:p>
    <w:p w:rsidR="00140A32" w:rsidRPr="00A33180" w:rsidDel="00C3667B" w:rsidRDefault="001A301B">
      <w:pPr>
        <w:tabs>
          <w:tab w:val="left" w:pos="3834"/>
        </w:tabs>
        <w:spacing w:line="240" w:lineRule="auto"/>
        <w:rPr>
          <w:del w:id="161" w:author="Sistemasuic" w:date="2019-11-21T10:56:00Z"/>
          <w:rFonts w:ascii="Arial" w:hAnsi="Arial" w:cs="Arial"/>
          <w:color w:val="FF0000"/>
          <w:sz w:val="24"/>
          <w:szCs w:val="24"/>
        </w:rPr>
        <w:pPrChange w:id="162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  <w:ins w:id="163" w:author="Sala Audiovisual Colegio Las Americas" w:date="2019-11-19T11:07:00Z">
        <w:del w:id="164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 xml:space="preserve"> </w:delText>
          </w:r>
        </w:del>
      </w:ins>
      <w:ins w:id="165" w:author="Sala Audiovisual Colegio Las Americas" w:date="2019-11-19T11:09:00Z">
        <w:del w:id="166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>ultrasónico</w:delText>
          </w:r>
        </w:del>
      </w:ins>
      <w:ins w:id="167" w:author="Sala Audiovisual Colegio Las Americas" w:date="2019-11-19T11:07:00Z">
        <w:del w:id="168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>,</w:delText>
          </w:r>
        </w:del>
      </w:ins>
      <w:ins w:id="169" w:author="Sala Audiovisual Colegio Las Americas" w:date="2019-11-19T11:09:00Z">
        <w:del w:id="170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 xml:space="preserve"> </w:delText>
          </w:r>
        </w:del>
      </w:ins>
      <w:ins w:id="171" w:author="Sala Audiovisual Colegio Las Americas" w:date="2019-11-19T11:07:00Z">
        <w:del w:id="172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 xml:space="preserve">lo que </w:delText>
          </w:r>
        </w:del>
      </w:ins>
      <w:ins w:id="173" w:author="Sala Audiovisual Colegio Las Americas" w:date="2019-11-19T11:09:00Z">
        <w:del w:id="174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>beneficiaria</w:delText>
          </w:r>
        </w:del>
      </w:ins>
      <w:ins w:id="175" w:author="Sala Audiovisual Colegio Las Americas" w:date="2019-11-19T11:08:00Z">
        <w:del w:id="176" w:author="Sistemasuic" w:date="2019-11-21T10:56:00Z">
          <w:r w:rsidDel="00C3667B">
            <w:rPr>
              <w:rFonts w:ascii="Arial" w:hAnsi="Arial" w:cs="Arial"/>
              <w:i/>
              <w:color w:val="FF0000"/>
              <w:sz w:val="24"/>
              <w:szCs w:val="24"/>
            </w:rPr>
            <w:delText xml:space="preserve"> que las personas son invitadas a depositar su basura en los contenedores. </w:delText>
          </w:r>
        </w:del>
      </w:ins>
    </w:p>
    <w:p w:rsidR="003953D1" w:rsidRDefault="003953D1">
      <w:pPr>
        <w:tabs>
          <w:tab w:val="left" w:pos="3834"/>
        </w:tabs>
        <w:spacing w:line="240" w:lineRule="auto"/>
        <w:rPr>
          <w:rFonts w:ascii="Arial" w:hAnsi="Arial" w:cs="Arial"/>
          <w:sz w:val="24"/>
          <w:szCs w:val="24"/>
        </w:rPr>
        <w:pPrChange w:id="177" w:author="Sistemasuic" w:date="2019-11-21T10:56:00Z">
          <w:pPr>
            <w:tabs>
              <w:tab w:val="left" w:pos="3834"/>
            </w:tabs>
            <w:spacing w:line="240" w:lineRule="auto"/>
            <w:jc w:val="center"/>
          </w:pPr>
        </w:pPrChange>
      </w:pPr>
    </w:p>
    <w:p w:rsidR="003953D1" w:rsidDel="00456474" w:rsidRDefault="003953D1" w:rsidP="007030D7">
      <w:pPr>
        <w:tabs>
          <w:tab w:val="left" w:pos="3834"/>
        </w:tabs>
        <w:spacing w:line="240" w:lineRule="auto"/>
        <w:jc w:val="center"/>
        <w:rPr>
          <w:del w:id="178" w:author="Sala Audiovisual Colegio Las Americas" w:date="2019-11-19T11:00:00Z"/>
          <w:rFonts w:ascii="Arial" w:hAnsi="Arial" w:cs="Arial"/>
          <w:sz w:val="24"/>
          <w:szCs w:val="24"/>
        </w:rPr>
      </w:pPr>
    </w:p>
    <w:p w:rsidR="003953D1" w:rsidDel="00456474" w:rsidRDefault="003953D1" w:rsidP="007030D7">
      <w:pPr>
        <w:tabs>
          <w:tab w:val="left" w:pos="3834"/>
        </w:tabs>
        <w:spacing w:line="240" w:lineRule="auto"/>
        <w:jc w:val="center"/>
        <w:rPr>
          <w:del w:id="179" w:author="Sala Audiovisual Colegio Las Americas" w:date="2019-11-19T11:00:00Z"/>
          <w:rFonts w:ascii="Arial" w:hAnsi="Arial" w:cs="Arial"/>
          <w:sz w:val="24"/>
          <w:szCs w:val="24"/>
        </w:rPr>
      </w:pPr>
    </w:p>
    <w:p w:rsidR="00717A21" w:rsidRDefault="00717A21">
      <w:pPr>
        <w:tabs>
          <w:tab w:val="left" w:pos="3834"/>
        </w:tabs>
        <w:spacing w:line="240" w:lineRule="auto"/>
        <w:rPr>
          <w:rFonts w:ascii="Arial" w:hAnsi="Arial" w:cs="Arial"/>
          <w:sz w:val="24"/>
          <w:szCs w:val="24"/>
        </w:rPr>
        <w:pPrChange w:id="180" w:author="Sala Audiovisual Colegio Las Americas" w:date="2019-11-19T11:00:00Z">
          <w:pPr>
            <w:tabs>
              <w:tab w:val="left" w:pos="3834"/>
            </w:tabs>
            <w:spacing w:line="240" w:lineRule="auto"/>
            <w:jc w:val="center"/>
          </w:pPr>
        </w:pPrChange>
      </w:pPr>
    </w:p>
    <w:p w:rsidR="003953D1" w:rsidRDefault="003953D1" w:rsidP="007030D7">
      <w:pPr>
        <w:tabs>
          <w:tab w:val="left" w:pos="3834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36"/>
        <w:gridCol w:w="4368"/>
      </w:tblGrid>
      <w:tr w:rsidR="000B3F30" w:rsidTr="000B3F30">
        <w:trPr>
          <w:trHeight w:val="3912"/>
        </w:trPr>
        <w:tc>
          <w:tcPr>
            <w:tcW w:w="4390" w:type="dxa"/>
          </w:tcPr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A33180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lang w:eastAsia="es-MX"/>
              </w:rPr>
              <w:drawing>
                <wp:inline distT="0" distB="0" distL="0" distR="0">
                  <wp:extent cx="1600200" cy="1152525"/>
                  <wp:effectExtent l="0" t="0" r="0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649" w:type="dxa"/>
          </w:tcPr>
          <w:p w:rsidR="003953D1" w:rsidDel="00D25F53" w:rsidRDefault="00D25F53" w:rsidP="007030D7">
            <w:pPr>
              <w:tabs>
                <w:tab w:val="left" w:pos="3834"/>
              </w:tabs>
              <w:jc w:val="center"/>
              <w:rPr>
                <w:del w:id="181" w:author="Sistemasuic" w:date="2019-11-22T13:46:00Z"/>
                <w:rFonts w:ascii="Arial" w:hAnsi="Arial" w:cs="Arial"/>
                <w:sz w:val="24"/>
                <w:szCs w:val="24"/>
              </w:rPr>
            </w:pPr>
            <w:ins w:id="182" w:author="Sistemasuic" w:date="2019-11-22T13:45:00Z">
              <w:r w:rsidRPr="00DE52E3">
                <w:rPr>
                  <w:rFonts w:ascii="Arial" w:hAnsi="Arial" w:cs="Arial"/>
                  <w:noProof/>
                  <w:color w:val="FF0000"/>
                  <w:sz w:val="24"/>
                  <w:szCs w:val="24"/>
                  <w:lang w:eastAsia="es-MX"/>
                  <w:rPrChange w:id="183" w:author="Unknown">
                    <w:rPr>
                      <w:noProof/>
                      <w:lang w:eastAsia="es-MX"/>
                    </w:rPr>
                  </w:rPrChange>
                </w:rPr>
                <w:drawing>
                  <wp:anchor distT="0" distB="0" distL="114300" distR="114300" simplePos="0" relativeHeight="251661312" behindDoc="0" locked="0" layoutInCell="1" allowOverlap="1" wp14:anchorId="5F640CA4" wp14:editId="1C45CBAB">
                    <wp:simplePos x="0" y="0"/>
                    <wp:positionH relativeFrom="column">
                      <wp:posOffset>80746</wp:posOffset>
                    </wp:positionH>
                    <wp:positionV relativeFrom="page">
                      <wp:posOffset>144754</wp:posOffset>
                    </wp:positionV>
                    <wp:extent cx="2618105" cy="2654935"/>
                    <wp:effectExtent l="0" t="0" r="0" b="0"/>
                    <wp:wrapSquare wrapText="bothSides"/>
                    <wp:docPr id="7" name="Imagen 7" descr="d:\Users\Sistemasuic.DESKTOP-JQ6J7G4\Pictures\20191120_144751.jp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d:\Users\Sistemasuic.DESKTOP-JQ6J7G4\Pictures\20191120_144751.jpg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0800000" flipV="1">
                              <a:off x="0" y="0"/>
                              <a:ext cx="2618105" cy="26549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</w:ins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84" w:author="Sistemasuic" w:date="2019-11-22T13:46:00Z"/>
                <w:rFonts w:ascii="Arial" w:hAnsi="Arial" w:cs="Arial"/>
                <w:sz w:val="24"/>
                <w:szCs w:val="24"/>
              </w:rPr>
            </w:pPr>
          </w:p>
          <w:p w:rsidR="003953D1" w:rsidDel="00D25F53" w:rsidRDefault="003953D1">
            <w:pPr>
              <w:tabs>
                <w:tab w:val="left" w:pos="3834"/>
              </w:tabs>
              <w:rPr>
                <w:del w:id="185" w:author="Sistemasuic" w:date="2019-11-22T13:46:00Z"/>
                <w:rFonts w:ascii="Arial" w:hAnsi="Arial" w:cs="Arial"/>
                <w:sz w:val="24"/>
                <w:szCs w:val="24"/>
              </w:rPr>
              <w:pPrChange w:id="186" w:author="Sistemasuic" w:date="2019-11-22T13:46:00Z">
                <w:pPr>
                  <w:tabs>
                    <w:tab w:val="left" w:pos="3834"/>
                  </w:tabs>
                  <w:jc w:val="center"/>
                </w:pPr>
              </w:pPrChange>
            </w:pPr>
          </w:p>
          <w:p w:rsidR="003953D1" w:rsidDel="00D25F53" w:rsidRDefault="003953D1">
            <w:pPr>
              <w:tabs>
                <w:tab w:val="left" w:pos="3834"/>
              </w:tabs>
              <w:rPr>
                <w:del w:id="187" w:author="Sistemasuic" w:date="2019-11-22T13:46:00Z"/>
                <w:rFonts w:ascii="Arial" w:hAnsi="Arial" w:cs="Arial"/>
                <w:sz w:val="24"/>
                <w:szCs w:val="24"/>
              </w:rPr>
              <w:pPrChange w:id="188" w:author="Sistemasuic" w:date="2019-11-22T13:46:00Z">
                <w:pPr>
                  <w:tabs>
                    <w:tab w:val="left" w:pos="3834"/>
                  </w:tabs>
                  <w:jc w:val="center"/>
                </w:pPr>
              </w:pPrChange>
            </w:pPr>
          </w:p>
          <w:p w:rsidR="003953D1" w:rsidDel="00D25F53" w:rsidRDefault="003953D1">
            <w:pPr>
              <w:tabs>
                <w:tab w:val="left" w:pos="3834"/>
              </w:tabs>
              <w:rPr>
                <w:del w:id="189" w:author="Sistemasuic" w:date="2019-11-22T13:46:00Z"/>
                <w:rFonts w:ascii="Arial" w:hAnsi="Arial" w:cs="Arial"/>
                <w:sz w:val="24"/>
                <w:szCs w:val="24"/>
              </w:rPr>
              <w:pPrChange w:id="190" w:author="Sistemasuic" w:date="2019-11-22T13:46:00Z">
                <w:pPr>
                  <w:tabs>
                    <w:tab w:val="left" w:pos="3834"/>
                  </w:tabs>
                  <w:jc w:val="center"/>
                </w:pPr>
              </w:pPrChange>
            </w:pPr>
          </w:p>
          <w:p w:rsidR="003953D1" w:rsidDel="00D25F53" w:rsidRDefault="003953D1">
            <w:pPr>
              <w:tabs>
                <w:tab w:val="left" w:pos="3834"/>
              </w:tabs>
              <w:rPr>
                <w:del w:id="191" w:author="Sistemasuic" w:date="2019-11-22T13:48:00Z"/>
                <w:rFonts w:ascii="Arial" w:hAnsi="Arial" w:cs="Arial"/>
                <w:color w:val="FF0000"/>
                <w:sz w:val="24"/>
                <w:szCs w:val="24"/>
              </w:rPr>
              <w:pPrChange w:id="192" w:author="Sistemasuic" w:date="2019-11-22T13:46:00Z">
                <w:pPr>
                  <w:tabs>
                    <w:tab w:val="left" w:pos="3834"/>
                  </w:tabs>
                  <w:jc w:val="center"/>
                </w:pPr>
              </w:pPrChange>
            </w:pPr>
            <w:del w:id="193" w:author="Sistemasuic" w:date="2019-11-22T13:46:00Z">
              <w:r w:rsidRPr="003953D1" w:rsidDel="00D25F53">
                <w:rPr>
                  <w:rFonts w:ascii="Arial" w:hAnsi="Arial" w:cs="Arial"/>
                  <w:color w:val="FF0000"/>
                  <w:sz w:val="24"/>
                  <w:szCs w:val="24"/>
                </w:rPr>
                <w:delText>Foto de Integrantes del Equipo</w:delText>
              </w:r>
            </w:del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94" w:author="Sistemasuic" w:date="2019-11-22T13:48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95" w:author="Sistemasuic" w:date="2019-11-22T13:48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96" w:author="Sistemasuic" w:date="2019-11-22T13:48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97" w:author="Sistemasuic" w:date="2019-11-22T13:48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D25F53" w:rsidRDefault="003953D1" w:rsidP="007030D7">
            <w:pPr>
              <w:tabs>
                <w:tab w:val="left" w:pos="3834"/>
              </w:tabs>
              <w:jc w:val="center"/>
              <w:rPr>
                <w:del w:id="198" w:author="Sistemasuic" w:date="2019-11-22T13:48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RDefault="003953D1">
            <w:pPr>
              <w:tabs>
                <w:tab w:val="left" w:pos="3834"/>
              </w:tabs>
              <w:rPr>
                <w:rFonts w:ascii="Arial" w:hAnsi="Arial" w:cs="Arial"/>
                <w:color w:val="FF0000"/>
                <w:sz w:val="24"/>
                <w:szCs w:val="24"/>
              </w:rPr>
              <w:pPrChange w:id="199" w:author="Sistemasuic" w:date="2019-11-22T13:48:00Z">
                <w:pPr>
                  <w:tabs>
                    <w:tab w:val="left" w:pos="3834"/>
                  </w:tabs>
                  <w:jc w:val="center"/>
                </w:pPr>
              </w:pPrChange>
            </w:pPr>
          </w:p>
          <w:p w:rsidR="003953D1" w:rsidRDefault="003953D1">
            <w:pPr>
              <w:tabs>
                <w:tab w:val="left" w:pos="3834"/>
              </w:tabs>
              <w:rPr>
                <w:rFonts w:ascii="Arial" w:hAnsi="Arial" w:cs="Arial"/>
                <w:color w:val="FF0000"/>
                <w:sz w:val="24"/>
                <w:szCs w:val="24"/>
              </w:rPr>
              <w:pPrChange w:id="200" w:author="Sistemasuic" w:date="2019-11-22T13:48:00Z">
                <w:pPr>
                  <w:tabs>
                    <w:tab w:val="left" w:pos="3834"/>
                  </w:tabs>
                  <w:jc w:val="center"/>
                </w:pPr>
              </w:pPrChange>
            </w:pPr>
          </w:p>
          <w:p w:rsidR="003953D1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B3F30" w:rsidTr="000B3F30">
        <w:trPr>
          <w:trHeight w:val="3912"/>
          <w:ins w:id="201" w:author="Sistemasuic" w:date="2019-11-22T14:07:00Z"/>
        </w:trPr>
        <w:tc>
          <w:tcPr>
            <w:tcW w:w="4390" w:type="dxa"/>
          </w:tcPr>
          <w:p w:rsidR="000B3F30" w:rsidRDefault="000B3F30" w:rsidP="007030D7">
            <w:pPr>
              <w:tabs>
                <w:tab w:val="left" w:pos="3834"/>
              </w:tabs>
              <w:jc w:val="center"/>
              <w:rPr>
                <w:ins w:id="202" w:author="Sistemasuic" w:date="2019-11-22T14:07:00Z"/>
                <w:rFonts w:ascii="Arial" w:hAnsi="Arial" w:cs="Arial"/>
                <w:sz w:val="24"/>
                <w:szCs w:val="24"/>
              </w:rPr>
            </w:pPr>
            <w:ins w:id="203" w:author="Sistemasuic" w:date="2019-11-22T14:08:00Z">
              <w:r>
                <w:rPr>
                  <w:rFonts w:ascii="Arial" w:hAnsi="Arial" w:cs="Arial"/>
                  <w:noProof/>
                  <w:sz w:val="24"/>
                  <w:szCs w:val="24"/>
                  <w:lang w:eastAsia="es-MX"/>
                  <w:rPrChange w:id="204" w:author="Unknown">
                    <w:rPr>
                      <w:noProof/>
                      <w:lang w:eastAsia="es-MX"/>
                    </w:rPr>
                  </w:rPrChange>
                </w:rPr>
                <w:drawing>
                  <wp:inline distT="0" distB="0" distL="0" distR="0">
                    <wp:extent cx="2926080" cy="1469937"/>
                    <wp:effectExtent l="0" t="0" r="7620" b="0"/>
                    <wp:docPr id="10" name="Imagen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0" name="20191120_144741.jpg"/>
                            <pic:cNvPicPr/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26912" cy="14703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649" w:type="dxa"/>
          </w:tcPr>
          <w:p w:rsidR="000B3F30" w:rsidRPr="00DE52E3" w:rsidRDefault="000B3F30" w:rsidP="00D25F53">
            <w:pPr>
              <w:tabs>
                <w:tab w:val="left" w:pos="3834"/>
              </w:tabs>
              <w:rPr>
                <w:ins w:id="205" w:author="Sistemasuic" w:date="2019-11-22T14:07:00Z"/>
                <w:rFonts w:ascii="Arial" w:hAnsi="Arial" w:cs="Arial"/>
                <w:noProof/>
                <w:color w:val="FF0000"/>
                <w:sz w:val="24"/>
                <w:szCs w:val="24"/>
                <w:lang w:eastAsia="es-MX"/>
              </w:rPr>
            </w:pPr>
            <w:ins w:id="206" w:author="Sistemasuic" w:date="2019-11-22T14:09:00Z">
              <w:r>
                <w:rPr>
                  <w:rFonts w:ascii="Arial" w:hAnsi="Arial" w:cs="Arial"/>
                  <w:noProof/>
                  <w:color w:val="FF0000"/>
                  <w:sz w:val="24"/>
                  <w:szCs w:val="24"/>
                  <w:lang w:eastAsia="es-MX"/>
                  <w:rPrChange w:id="207" w:author="Unknown">
                    <w:rPr>
                      <w:noProof/>
                      <w:lang w:eastAsia="es-MX"/>
                    </w:rPr>
                  </w:rPrChange>
                </w:rPr>
                <w:drawing>
                  <wp:inline distT="0" distB="0" distL="0" distR="0">
                    <wp:extent cx="1888242" cy="2486242"/>
                    <wp:effectExtent l="5715" t="0" r="3810" b="3810"/>
                    <wp:docPr id="11" name="Imagen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" name="20191114_140009.jpg"/>
                            <pic:cNvPicPr/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0" y="0"/>
                              <a:ext cx="1889744" cy="248821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  <w:tr w:rsidR="000B3F30" w:rsidDel="007403EB" w:rsidTr="000B3F30">
        <w:trPr>
          <w:trHeight w:val="107"/>
          <w:del w:id="208" w:author="Sistemasuic" w:date="2019-11-22T13:57:00Z"/>
        </w:trPr>
        <w:tc>
          <w:tcPr>
            <w:tcW w:w="4390" w:type="dxa"/>
          </w:tcPr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09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0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1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2" w:author="Sistemasuic" w:date="2019-11-22T13:57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3" w:author="Sistemasuic" w:date="2019-11-22T13:57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RP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4" w:author="Sistemasuic" w:date="2019-11-22T13:57:00Z"/>
                <w:rFonts w:ascii="Arial" w:hAnsi="Arial" w:cs="Arial"/>
                <w:color w:val="FF0000"/>
                <w:sz w:val="24"/>
                <w:szCs w:val="24"/>
              </w:rPr>
            </w:pPr>
            <w:del w:id="215" w:author="Sistemasuic" w:date="2019-11-22T13:53:00Z">
              <w:r w:rsidRPr="003953D1" w:rsidDel="007403EB">
                <w:rPr>
                  <w:rFonts w:ascii="Arial" w:hAnsi="Arial" w:cs="Arial"/>
                  <w:color w:val="FF0000"/>
                  <w:sz w:val="24"/>
                  <w:szCs w:val="24"/>
                </w:rPr>
                <w:delText>Foto del Proyecto</w:delText>
              </w:r>
            </w:del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6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7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8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19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0" w:author="Sistemasuic" w:date="2019-11-22T13:57:00Z"/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649" w:type="dxa"/>
          </w:tcPr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1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2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3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4" w:author="Sistemasuic" w:date="2019-11-22T13:57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25" w:author="Sistemasuic" w:date="2019-11-22T13:57:00Z"/>
                <w:rFonts w:ascii="Arial" w:hAnsi="Arial" w:cs="Arial"/>
                <w:color w:val="FF0000"/>
                <w:sz w:val="24"/>
                <w:szCs w:val="24"/>
              </w:rPr>
            </w:pPr>
          </w:p>
          <w:p w:rsidR="003953D1" w:rsidDel="007403EB" w:rsidRDefault="003953D1">
            <w:pPr>
              <w:tabs>
                <w:tab w:val="left" w:pos="3834"/>
              </w:tabs>
              <w:rPr>
                <w:del w:id="226" w:author="Sistemasuic" w:date="2019-11-22T13:57:00Z"/>
                <w:rFonts w:ascii="Arial" w:hAnsi="Arial" w:cs="Arial"/>
                <w:sz w:val="24"/>
                <w:szCs w:val="24"/>
              </w:rPr>
              <w:pPrChange w:id="227" w:author="Sistemasuic" w:date="2019-11-22T13:56:00Z">
                <w:pPr>
                  <w:tabs>
                    <w:tab w:val="left" w:pos="3834"/>
                  </w:tabs>
                  <w:jc w:val="center"/>
                </w:pPr>
              </w:pPrChange>
            </w:pPr>
            <w:del w:id="228" w:author="Sistemasuic" w:date="2019-11-22T13:56:00Z">
              <w:r w:rsidRPr="003953D1" w:rsidDel="007403EB">
                <w:rPr>
                  <w:rFonts w:ascii="Arial" w:hAnsi="Arial" w:cs="Arial"/>
                  <w:color w:val="FF0000"/>
                  <w:sz w:val="24"/>
                  <w:szCs w:val="24"/>
                </w:rPr>
                <w:delText>Foto</w:delText>
              </w:r>
              <w:r w:rsidDel="007403EB">
                <w:rPr>
                  <w:rFonts w:ascii="Arial" w:hAnsi="Arial" w:cs="Arial"/>
                  <w:sz w:val="24"/>
                  <w:szCs w:val="24"/>
                </w:rPr>
                <w:delText xml:space="preserve"> </w:delText>
              </w:r>
              <w:r w:rsidRPr="003953D1" w:rsidDel="007403EB">
                <w:rPr>
                  <w:rFonts w:ascii="Arial" w:hAnsi="Arial" w:cs="Arial"/>
                  <w:color w:val="FF0000"/>
                  <w:sz w:val="24"/>
                  <w:szCs w:val="24"/>
                </w:rPr>
                <w:delText>del Proyect</w:delText>
              </w:r>
            </w:del>
            <w:del w:id="229" w:author="Sistemasuic" w:date="2019-11-22T13:55:00Z">
              <w:r w:rsidRPr="003953D1" w:rsidDel="007403EB">
                <w:rPr>
                  <w:rFonts w:ascii="Arial" w:hAnsi="Arial" w:cs="Arial"/>
                  <w:color w:val="FF0000"/>
                  <w:sz w:val="24"/>
                  <w:szCs w:val="24"/>
                </w:rPr>
                <w:delText>o</w:delText>
              </w:r>
            </w:del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0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1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2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3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4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5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6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7" w:author="Sistemasuic" w:date="2019-11-22T13:57:00Z"/>
                <w:rFonts w:ascii="Arial" w:hAnsi="Arial" w:cs="Arial"/>
                <w:sz w:val="24"/>
                <w:szCs w:val="24"/>
              </w:rPr>
            </w:pPr>
          </w:p>
          <w:p w:rsidR="003953D1" w:rsidDel="007403EB" w:rsidRDefault="003953D1" w:rsidP="007030D7">
            <w:pPr>
              <w:tabs>
                <w:tab w:val="left" w:pos="3834"/>
              </w:tabs>
              <w:jc w:val="center"/>
              <w:rPr>
                <w:del w:id="238" w:author="Sistemasuic" w:date="2019-11-22T13:57:00Z"/>
                <w:rFonts w:ascii="Arial" w:hAnsi="Arial" w:cs="Arial"/>
                <w:sz w:val="24"/>
                <w:szCs w:val="24"/>
              </w:rPr>
            </w:pPr>
          </w:p>
        </w:tc>
      </w:tr>
    </w:tbl>
    <w:p w:rsidR="003953D1" w:rsidRDefault="003953D1" w:rsidP="007030D7">
      <w:pPr>
        <w:tabs>
          <w:tab w:val="left" w:pos="3834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</w:p>
    <w:p w:rsidR="003953D1" w:rsidRDefault="003953D1" w:rsidP="007030D7">
      <w:pPr>
        <w:tabs>
          <w:tab w:val="left" w:pos="3834"/>
        </w:tabs>
        <w:spacing w:line="240" w:lineRule="auto"/>
        <w:jc w:val="center"/>
        <w:rPr>
          <w:ins w:id="239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0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1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2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3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4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ins w:id="245" w:author="Sistemasuic" w:date="2019-11-22T13:58:00Z"/>
          <w:rFonts w:ascii="Arial" w:hAnsi="Arial" w:cs="Arial"/>
          <w:sz w:val="24"/>
          <w:szCs w:val="24"/>
        </w:rPr>
      </w:pPr>
    </w:p>
    <w:p w:rsidR="007403EB" w:rsidRDefault="007403EB" w:rsidP="007030D7">
      <w:pPr>
        <w:tabs>
          <w:tab w:val="left" w:pos="3834"/>
        </w:tabs>
        <w:spacing w:line="24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8789" w:type="dxa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40A32" w:rsidRPr="00140A32" w:rsidRDefault="00140A32" w:rsidP="00827985">
            <w:pPr>
              <w:jc w:val="center"/>
              <w:rPr>
                <w:b/>
                <w:sz w:val="26"/>
                <w:szCs w:val="26"/>
              </w:rPr>
            </w:pPr>
            <w:r w:rsidRPr="00140A32">
              <w:rPr>
                <w:b/>
                <w:sz w:val="26"/>
                <w:szCs w:val="26"/>
              </w:rPr>
              <w:t>PREGUNTAS Y ELEMENTOS DEL PROYECTO</w:t>
            </w:r>
            <w:r w:rsidR="00F9049B">
              <w:rPr>
                <w:b/>
                <w:sz w:val="26"/>
                <w:szCs w:val="26"/>
              </w:rPr>
              <w:t xml:space="preserve"> </w:t>
            </w: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D848BD" w:rsidRPr="00D848BD" w:rsidRDefault="00140A32" w:rsidP="00140A32">
            <w:pPr>
              <w:rPr>
                <w:rFonts w:ascii="Calibri" w:hAnsi="Calibri"/>
                <w:b/>
                <w:u w:val="single"/>
                <w:rPrChange w:id="246" w:author="Sistemasuic" w:date="2019-11-21T11:09:00Z">
                  <w:rPr>
                    <w:rFonts w:ascii="Calibri" w:hAnsi="Calibri"/>
                  </w:rPr>
                </w:rPrChange>
              </w:rPr>
            </w:pPr>
            <w:r w:rsidRPr="00F23FD7">
              <w:rPr>
                <w:rFonts w:ascii="Calibri" w:hAnsi="Calibri"/>
                <w:b/>
                <w:u w:val="single"/>
              </w:rPr>
              <w:t>Naturaleza del proyecto</w:t>
            </w:r>
          </w:p>
          <w:p w:rsidR="00A32A41" w:rsidDel="006E1294" w:rsidRDefault="00140A32" w:rsidP="00140A32">
            <w:pPr>
              <w:rPr>
                <w:del w:id="247" w:author="Sistemasuic" w:date="2019-11-21T13:05:00Z"/>
                <w:rFonts w:ascii="Calibri" w:hAnsi="Calibri"/>
                <w:b/>
              </w:rPr>
            </w:pPr>
            <w:r w:rsidRPr="00F23FD7">
              <w:rPr>
                <w:rFonts w:ascii="Calibri" w:hAnsi="Calibri"/>
              </w:rPr>
              <w:t>¿</w:t>
            </w:r>
            <w:r w:rsidRPr="009F3082">
              <w:rPr>
                <w:rFonts w:ascii="Calibri" w:hAnsi="Calibri"/>
                <w:b/>
              </w:rPr>
              <w:t>QUÉ</w:t>
            </w:r>
            <w:r w:rsidRPr="009F3082">
              <w:rPr>
                <w:rFonts w:ascii="Calibri" w:hAnsi="Calibri"/>
                <w:b/>
                <w:rPrChange w:id="248" w:author="Sistemasuic" w:date="2019-11-22T08:19:00Z">
                  <w:rPr>
                    <w:rFonts w:ascii="Calibri" w:hAnsi="Calibri"/>
                  </w:rPr>
                </w:rPrChange>
              </w:rPr>
              <w:t xml:space="preserve"> </w:t>
            </w:r>
            <w:ins w:id="249" w:author="Sistemasuic" w:date="2019-11-22T08:19:00Z">
              <w:r w:rsidR="009F3082" w:rsidRPr="009F3082">
                <w:rPr>
                  <w:rFonts w:ascii="Calibri" w:hAnsi="Calibri"/>
                  <w:b/>
                  <w:rPrChange w:id="250" w:author="Sistemasuic" w:date="2019-11-22T08:19:00Z">
                    <w:rPr>
                      <w:rFonts w:ascii="Calibri" w:hAnsi="Calibri"/>
                    </w:rPr>
                  </w:rPrChange>
                </w:rPr>
                <w:t>HICE</w:t>
              </w:r>
            </w:ins>
            <w:del w:id="251" w:author="Sistemasuic" w:date="2019-11-22T08:19:00Z">
              <w:r w:rsidRPr="009F3082" w:rsidDel="009F3082">
                <w:rPr>
                  <w:rFonts w:ascii="Calibri" w:hAnsi="Calibri"/>
                  <w:b/>
                  <w:rPrChange w:id="252" w:author="Sistemasuic" w:date="2019-11-22T08:19:00Z">
                    <w:rPr>
                      <w:rFonts w:ascii="Calibri" w:hAnsi="Calibri"/>
                    </w:rPr>
                  </w:rPrChange>
                </w:rPr>
                <w:delText>hice</w:delText>
              </w:r>
            </w:del>
            <w:r w:rsidRPr="009F3082">
              <w:rPr>
                <w:rFonts w:ascii="Calibri" w:hAnsi="Calibri"/>
                <w:b/>
                <w:rPrChange w:id="253" w:author="Sistemasuic" w:date="2019-11-22T08:19:00Z">
                  <w:rPr>
                    <w:rFonts w:ascii="Calibri" w:hAnsi="Calibri"/>
                  </w:rPr>
                </w:rPrChange>
              </w:rPr>
              <w:t>?</w:t>
            </w:r>
            <w:ins w:id="254" w:author="Sistemasuic" w:date="2019-11-22T11:37:00Z">
              <w:r w:rsidR="006E1294">
                <w:rPr>
                  <w:rFonts w:ascii="Calibri" w:hAnsi="Calibri"/>
                  <w:b/>
                </w:rPr>
                <w:t xml:space="preserve"> </w:t>
              </w:r>
            </w:ins>
          </w:p>
          <w:p w:rsidR="006E1294" w:rsidRDefault="006E1294" w:rsidP="00140A32">
            <w:pPr>
              <w:rPr>
                <w:ins w:id="255" w:author="Sistemasuic" w:date="2019-11-22T11:37:00Z"/>
                <w:rFonts w:ascii="Calibri" w:hAnsi="Calibri"/>
                <w:b/>
              </w:rPr>
            </w:pPr>
          </w:p>
          <w:p w:rsidR="006E1294" w:rsidRPr="006E1294" w:rsidRDefault="006E1294" w:rsidP="00140A32">
            <w:pPr>
              <w:rPr>
                <w:ins w:id="256" w:author="Sistemasuic" w:date="2019-11-22T11:37:00Z"/>
                <w:rFonts w:ascii="Calibri" w:hAnsi="Calibri"/>
                <w:b/>
                <w:rPrChange w:id="257" w:author="Sistemasuic" w:date="2019-11-22T11:36:00Z">
                  <w:rPr>
                    <w:ins w:id="258" w:author="Sistemasuic" w:date="2019-11-22T11:37:00Z"/>
                    <w:rFonts w:ascii="Calibri" w:hAnsi="Calibri"/>
                  </w:rPr>
                </w:rPrChange>
              </w:rPr>
            </w:pPr>
            <w:ins w:id="259" w:author="Sistemasuic" w:date="2019-11-22T11:37:00Z">
              <w:r>
                <w:rPr>
                  <w:rFonts w:ascii="Calibri" w:hAnsi="Calibri"/>
                  <w:b/>
                </w:rPr>
                <w:t>Un dispositivo detector de gas LP, que</w:t>
              </w:r>
              <w:r w:rsidR="00CC04DE">
                <w:rPr>
                  <w:rFonts w:ascii="Calibri" w:hAnsi="Calibri"/>
                  <w:b/>
                </w:rPr>
                <w:t xml:space="preserve"> es</w:t>
              </w:r>
              <w:r>
                <w:rPr>
                  <w:rFonts w:ascii="Calibri" w:hAnsi="Calibri"/>
                  <w:b/>
                </w:rPr>
                <w:t xml:space="preserve"> una alarma de gas </w:t>
              </w:r>
            </w:ins>
            <w:ins w:id="260" w:author="Sistemasuic" w:date="2019-11-22T11:41:00Z">
              <w:r>
                <w:rPr>
                  <w:rFonts w:ascii="Calibri" w:hAnsi="Calibri"/>
                  <w:b/>
                </w:rPr>
                <w:t xml:space="preserve">automática el cual al momento de la </w:t>
              </w:r>
            </w:ins>
            <w:ins w:id="261" w:author="Sistemasuic" w:date="2019-11-22T11:42:00Z">
              <w:r>
                <w:rPr>
                  <w:rFonts w:ascii="Calibri" w:hAnsi="Calibri"/>
                  <w:b/>
                </w:rPr>
                <w:t>detección</w:t>
              </w:r>
            </w:ins>
            <w:ins w:id="262" w:author="Sistemasuic" w:date="2019-11-22T11:41:00Z">
              <w:r>
                <w:rPr>
                  <w:rFonts w:ascii="Calibri" w:hAnsi="Calibri"/>
                  <w:b/>
                </w:rPr>
                <w:t xml:space="preserve"> </w:t>
              </w:r>
            </w:ins>
            <w:ins w:id="263" w:author="Sistemasuic" w:date="2019-11-22T11:42:00Z">
              <w:r>
                <w:rPr>
                  <w:rFonts w:ascii="Calibri" w:hAnsi="Calibri"/>
                  <w:b/>
                </w:rPr>
                <w:t xml:space="preserve">de dicho gas se activara </w:t>
              </w:r>
            </w:ins>
            <w:ins w:id="264" w:author="Sistemasuic" w:date="2019-11-22T11:46:00Z">
              <w:r w:rsidR="0092065F">
                <w:rPr>
                  <w:rFonts w:ascii="Calibri" w:hAnsi="Calibri"/>
                  <w:b/>
                </w:rPr>
                <w:t>un sonido de</w:t>
              </w:r>
            </w:ins>
            <w:ins w:id="265" w:author="Sistemasuic" w:date="2019-11-22T11:42:00Z">
              <w:r>
                <w:rPr>
                  <w:rFonts w:ascii="Calibri" w:hAnsi="Calibri"/>
                  <w:b/>
                </w:rPr>
                <w:t xml:space="preserve"> al</w:t>
              </w:r>
              <w:r w:rsidR="0092065F">
                <w:rPr>
                  <w:rFonts w:ascii="Calibri" w:hAnsi="Calibri"/>
                  <w:b/>
                </w:rPr>
                <w:t xml:space="preserve">arma que al mismo tiempo </w:t>
              </w:r>
            </w:ins>
            <w:ins w:id="266" w:author="Sistemasuic" w:date="2019-11-22T13:58:00Z">
              <w:r w:rsidR="007403EB">
                <w:rPr>
                  <w:rFonts w:ascii="Calibri" w:hAnsi="Calibri"/>
                  <w:b/>
                </w:rPr>
                <w:t>activará</w:t>
              </w:r>
            </w:ins>
            <w:ins w:id="267" w:author="Sistemasuic" w:date="2019-11-22T11:42:00Z">
              <w:r>
                <w:rPr>
                  <w:rFonts w:ascii="Calibri" w:hAnsi="Calibri"/>
                  <w:b/>
                </w:rPr>
                <w:t xml:space="preserve"> una </w:t>
              </w:r>
            </w:ins>
            <w:ins w:id="268" w:author="Sistemasuic" w:date="2019-11-22T11:44:00Z">
              <w:r>
                <w:rPr>
                  <w:rFonts w:ascii="Calibri" w:hAnsi="Calibri"/>
                  <w:b/>
                </w:rPr>
                <w:t>electroválvula</w:t>
              </w:r>
            </w:ins>
            <w:ins w:id="269" w:author="Sistemasuic" w:date="2019-11-22T11:46:00Z">
              <w:r w:rsidR="0092065F">
                <w:rPr>
                  <w:rFonts w:ascii="Calibri" w:hAnsi="Calibri"/>
                  <w:b/>
                </w:rPr>
                <w:t xml:space="preserve"> que no permita el flujo del gas</w:t>
              </w:r>
            </w:ins>
            <w:ins w:id="270" w:author="Sistemasuic" w:date="2019-11-22T11:42:00Z">
              <w:r>
                <w:rPr>
                  <w:rFonts w:ascii="Calibri" w:hAnsi="Calibri"/>
                  <w:b/>
                </w:rPr>
                <w:t xml:space="preserve"> </w:t>
              </w:r>
            </w:ins>
            <w:ins w:id="271" w:author="Sistemasuic" w:date="2019-11-22T11:44:00Z">
              <w:r>
                <w:rPr>
                  <w:rFonts w:ascii="Calibri" w:hAnsi="Calibri"/>
                  <w:b/>
                </w:rPr>
                <w:t xml:space="preserve">y que a </w:t>
              </w:r>
              <w:r w:rsidR="0092065F">
                <w:rPr>
                  <w:rFonts w:ascii="Calibri" w:hAnsi="Calibri"/>
                  <w:b/>
                </w:rPr>
                <w:t xml:space="preserve">su vez </w:t>
              </w:r>
            </w:ins>
            <w:ins w:id="272" w:author="Sistemasuic" w:date="2019-11-22T13:58:00Z">
              <w:r w:rsidR="007403EB">
                <w:rPr>
                  <w:rFonts w:ascii="Calibri" w:hAnsi="Calibri"/>
                  <w:b/>
                </w:rPr>
                <w:t>enviará</w:t>
              </w:r>
            </w:ins>
            <w:ins w:id="273" w:author="Sistemasuic" w:date="2019-11-22T11:44:00Z">
              <w:r w:rsidR="0092065F">
                <w:rPr>
                  <w:rFonts w:ascii="Calibri" w:hAnsi="Calibri"/>
                  <w:b/>
                </w:rPr>
                <w:t xml:space="preserve"> una </w:t>
              </w:r>
            </w:ins>
            <w:ins w:id="274" w:author="Sistemasuic" w:date="2019-11-22T11:48:00Z">
              <w:r w:rsidR="0092065F">
                <w:rPr>
                  <w:rFonts w:ascii="Calibri" w:hAnsi="Calibri"/>
                  <w:b/>
                </w:rPr>
                <w:t>notificación</w:t>
              </w:r>
            </w:ins>
            <w:ins w:id="275" w:author="Sistemasuic" w:date="2019-11-22T11:44:00Z">
              <w:r w:rsidR="0092065F">
                <w:rPr>
                  <w:rFonts w:ascii="Calibri" w:hAnsi="Calibri"/>
                  <w:b/>
                </w:rPr>
                <w:t xml:space="preserve"> de alerta </w:t>
              </w:r>
            </w:ins>
            <w:ins w:id="276" w:author="Sistemasuic" w:date="2019-11-22T11:50:00Z">
              <w:r w:rsidR="0092065F">
                <w:rPr>
                  <w:rFonts w:ascii="Calibri" w:hAnsi="Calibri"/>
                  <w:b/>
                </w:rPr>
                <w:t xml:space="preserve">a un dispositivo </w:t>
              </w:r>
            </w:ins>
            <w:ins w:id="277" w:author="Sistemasuic" w:date="2019-11-22T11:51:00Z">
              <w:r w:rsidR="0092065F">
                <w:rPr>
                  <w:rFonts w:ascii="Calibri" w:hAnsi="Calibri"/>
                  <w:b/>
                </w:rPr>
                <w:t>móvil</w:t>
              </w:r>
            </w:ins>
            <w:ins w:id="278" w:author="Sistemasuic" w:date="2019-11-22T11:50:00Z">
              <w:r w:rsidR="0092065F">
                <w:rPr>
                  <w:rFonts w:ascii="Calibri" w:hAnsi="Calibri"/>
                  <w:b/>
                </w:rPr>
                <w:t xml:space="preserve"> </w:t>
              </w:r>
            </w:ins>
            <w:ins w:id="279" w:author="Sistemasuic" w:date="2019-11-22T11:51:00Z">
              <w:r w:rsidR="0092065F">
                <w:rPr>
                  <w:rFonts w:ascii="Calibri" w:hAnsi="Calibri"/>
                  <w:b/>
                </w:rPr>
                <w:t>el cual servirá de aviso al usuario.</w:t>
              </w:r>
            </w:ins>
            <w:ins w:id="280" w:author="Sistemasuic" w:date="2019-11-22T11:44:00Z">
              <w:r w:rsidR="0092065F">
                <w:rPr>
                  <w:rFonts w:ascii="Calibri" w:hAnsi="Calibri"/>
                  <w:b/>
                </w:rPr>
                <w:t xml:space="preserve"> </w:t>
              </w:r>
            </w:ins>
          </w:p>
          <w:p w:rsidR="00140A32" w:rsidRPr="00F273A8" w:rsidDel="00551AF8" w:rsidRDefault="00140A32" w:rsidP="00140A32">
            <w:pPr>
              <w:rPr>
                <w:del w:id="281" w:author="Sistemasuic" w:date="2019-11-21T13:13:00Z"/>
                <w:rFonts w:ascii="Calibri" w:hAnsi="Calibri"/>
                <w:color w:val="FF0000"/>
              </w:rPr>
            </w:pPr>
            <w:del w:id="282" w:author="Sistemasuic" w:date="2019-11-21T13:05:00Z">
              <w:r w:rsidRPr="00F273A8" w:rsidDel="00EE7849">
                <w:rPr>
                  <w:rFonts w:ascii="Calibri" w:hAnsi="Calibri"/>
                  <w:color w:val="FF0000"/>
                </w:rPr>
                <w:delText>Definición y caracterización de</w:delText>
              </w:r>
              <w:r w:rsidR="00F273A8" w:rsidDel="00EE7849">
                <w:rPr>
                  <w:rFonts w:ascii="Calibri" w:hAnsi="Calibri"/>
                  <w:color w:val="FF0000"/>
                </w:rPr>
                <w:delText>l Proyecto que se realizó</w:delText>
              </w:r>
              <w:r w:rsidRPr="00F273A8" w:rsidDel="00EE7849">
                <w:rPr>
                  <w:rFonts w:ascii="Calibri" w:hAnsi="Calibri"/>
                  <w:color w:val="FF0000"/>
                </w:rPr>
                <w:delText xml:space="preserve">; ámbito que abarca; contexto en que se ubica. </w:delText>
              </w:r>
            </w:del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</w:p>
          <w:p w:rsidR="00140A32" w:rsidRPr="00F23FD7" w:rsidDel="0092065F" w:rsidRDefault="00140A32" w:rsidP="00140A32">
            <w:pPr>
              <w:rPr>
                <w:del w:id="283" w:author="Sistemasuic" w:date="2019-11-22T11:51:00Z"/>
                <w:rFonts w:ascii="Calibri" w:hAnsi="Calibri"/>
              </w:rPr>
            </w:pPr>
          </w:p>
          <w:p w:rsidR="00140A32" w:rsidRPr="00F23FD7" w:rsidDel="0092065F" w:rsidRDefault="00140A32" w:rsidP="00140A32">
            <w:pPr>
              <w:rPr>
                <w:del w:id="284" w:author="Sistemasuic" w:date="2019-11-22T11:51:00Z"/>
                <w:rFonts w:ascii="Calibri" w:hAnsi="Calibri"/>
              </w:rPr>
            </w:pP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Origen y fundamentación</w:t>
            </w:r>
          </w:p>
          <w:p w:rsidR="00CC04DE" w:rsidRDefault="00140A32" w:rsidP="00140A32">
            <w:pPr>
              <w:rPr>
                <w:ins w:id="285" w:author="Sistemasuic" w:date="2019-11-22T12:19:00Z"/>
                <w:rFonts w:ascii="Calibri" w:hAnsi="Calibri"/>
                <w:b/>
              </w:rPr>
            </w:pPr>
            <w:r w:rsidRPr="00F23FD7">
              <w:rPr>
                <w:rFonts w:ascii="Calibri" w:hAnsi="Calibri"/>
              </w:rPr>
              <w:t>¿</w:t>
            </w:r>
            <w:r w:rsidRPr="00F23FD7">
              <w:rPr>
                <w:rFonts w:ascii="Calibri" w:hAnsi="Calibri"/>
                <w:b/>
              </w:rPr>
              <w:t xml:space="preserve">POR QUÉ </w:t>
            </w:r>
            <w:ins w:id="286" w:author="Sistemasuic" w:date="2019-11-22T08:18:00Z">
              <w:r w:rsidR="009F3082" w:rsidRPr="009F3082">
                <w:rPr>
                  <w:rFonts w:ascii="Calibri" w:hAnsi="Calibri"/>
                  <w:b/>
                  <w:rPrChange w:id="287" w:author="Sistemasuic" w:date="2019-11-22T08:18:00Z">
                    <w:rPr>
                      <w:rFonts w:ascii="Calibri" w:hAnsi="Calibri"/>
                    </w:rPr>
                  </w:rPrChange>
                </w:rPr>
                <w:t>LO HICE</w:t>
              </w:r>
            </w:ins>
            <w:del w:id="288" w:author="Sistemasuic" w:date="2019-11-22T08:18:00Z">
              <w:r w:rsidRPr="009F3082" w:rsidDel="009F3082">
                <w:rPr>
                  <w:rFonts w:ascii="Calibri" w:hAnsi="Calibri"/>
                  <w:b/>
                  <w:rPrChange w:id="289" w:author="Sistemasuic" w:date="2019-11-22T08:18:00Z">
                    <w:rPr>
                      <w:rFonts w:ascii="Calibri" w:hAnsi="Calibri"/>
                    </w:rPr>
                  </w:rPrChange>
                </w:rPr>
                <w:delText>lo hice</w:delText>
              </w:r>
            </w:del>
            <w:r w:rsidRPr="009F3082">
              <w:rPr>
                <w:rFonts w:ascii="Calibri" w:hAnsi="Calibri"/>
                <w:b/>
              </w:rPr>
              <w:t>?</w:t>
            </w:r>
          </w:p>
          <w:p w:rsidR="001E0DD4" w:rsidRDefault="001E0DD4" w:rsidP="00140A32">
            <w:pPr>
              <w:rPr>
                <w:ins w:id="290" w:author="Sistemasuic" w:date="2019-11-22T12:08:00Z"/>
                <w:rFonts w:ascii="Calibri" w:hAnsi="Calibri"/>
                <w:b/>
              </w:rPr>
            </w:pPr>
            <w:ins w:id="291" w:author="Sistemasuic" w:date="2019-11-22T12:07:00Z">
              <w:r>
                <w:rPr>
                  <w:rFonts w:ascii="Calibri" w:hAnsi="Calibri"/>
                  <w:b/>
                </w:rPr>
                <w:t xml:space="preserve"> hoy</w:t>
              </w:r>
            </w:ins>
            <w:ins w:id="292" w:author="Sistemasuic" w:date="2019-11-22T12:02:00Z">
              <w:r w:rsidR="004B0DC9">
                <w:rPr>
                  <w:rFonts w:ascii="Calibri" w:hAnsi="Calibri"/>
                  <w:b/>
                </w:rPr>
                <w:t xml:space="preserve"> en </w:t>
              </w:r>
            </w:ins>
            <w:ins w:id="293" w:author="Sistemasuic" w:date="2019-11-22T13:58:00Z">
              <w:r w:rsidR="007403EB">
                <w:rPr>
                  <w:rFonts w:ascii="Calibri" w:hAnsi="Calibri"/>
                  <w:b/>
                </w:rPr>
                <w:t>día</w:t>
              </w:r>
            </w:ins>
            <w:ins w:id="294" w:author="Sistemasuic" w:date="2019-11-22T12:02:00Z">
              <w:r w:rsidR="004B0DC9">
                <w:rPr>
                  <w:rFonts w:ascii="Calibri" w:hAnsi="Calibri"/>
                  <w:b/>
                </w:rPr>
                <w:t xml:space="preserve"> hemos es</w:t>
              </w:r>
              <w:r w:rsidR="00CC04DE">
                <w:rPr>
                  <w:rFonts w:ascii="Calibri" w:hAnsi="Calibri"/>
                  <w:b/>
                </w:rPr>
                <w:t>cuchado hablar sobre accidentes</w:t>
              </w:r>
              <w:r w:rsidR="004B0DC9">
                <w:rPr>
                  <w:rFonts w:ascii="Calibri" w:hAnsi="Calibri"/>
                  <w:b/>
                </w:rPr>
                <w:t xml:space="preserve"> o </w:t>
              </w:r>
            </w:ins>
            <w:ins w:id="295" w:author="Sistemasuic" w:date="2019-11-22T12:04:00Z">
              <w:r w:rsidR="004B0DC9">
                <w:rPr>
                  <w:rFonts w:ascii="Calibri" w:hAnsi="Calibri"/>
                  <w:b/>
                </w:rPr>
                <w:t>percances</w:t>
              </w:r>
            </w:ins>
            <w:ins w:id="296" w:author="Sistemasuic" w:date="2019-11-22T12:02:00Z">
              <w:r w:rsidR="004B0DC9">
                <w:rPr>
                  <w:rFonts w:ascii="Calibri" w:hAnsi="Calibri"/>
                  <w:b/>
                </w:rPr>
                <w:t xml:space="preserve"> </w:t>
              </w:r>
            </w:ins>
            <w:ins w:id="297" w:author="Sistemasuic" w:date="2019-11-22T12:05:00Z">
              <w:r w:rsidR="004B0DC9">
                <w:rPr>
                  <w:rFonts w:ascii="Calibri" w:hAnsi="Calibri"/>
                  <w:b/>
                </w:rPr>
                <w:t>que han ocurrido desgraciadamente</w:t>
              </w:r>
              <w:r>
                <w:rPr>
                  <w:rFonts w:ascii="Calibri" w:hAnsi="Calibri"/>
                  <w:b/>
                </w:rPr>
                <w:t xml:space="preserve"> por fugas</w:t>
              </w:r>
            </w:ins>
            <w:ins w:id="298" w:author="Sistemasuic" w:date="2019-11-22T12:07:00Z">
              <w:r>
                <w:rPr>
                  <w:rFonts w:ascii="Calibri" w:hAnsi="Calibri"/>
                  <w:b/>
                </w:rPr>
                <w:t xml:space="preserve"> de gas LP que han cobrado muchas vidas. </w:t>
              </w:r>
            </w:ins>
            <w:ins w:id="299" w:author="Sistemasuic" w:date="2019-11-21T11:26:00Z">
              <w:r w:rsidR="00A32A41">
                <w:rPr>
                  <w:rFonts w:ascii="Calibri" w:hAnsi="Calibri"/>
                  <w:b/>
                </w:rPr>
                <w:t xml:space="preserve">Este prototipo se </w:t>
              </w:r>
            </w:ins>
            <w:ins w:id="300" w:author="Sistemasuic" w:date="2019-11-22T12:10:00Z">
              <w:r>
                <w:rPr>
                  <w:rFonts w:ascii="Calibri" w:hAnsi="Calibri"/>
                  <w:b/>
                </w:rPr>
                <w:t xml:space="preserve">pensó y </w:t>
              </w:r>
            </w:ins>
            <w:ins w:id="301" w:author="Sistemasuic" w:date="2019-11-21T11:27:00Z">
              <w:r w:rsidR="00A32A41">
                <w:rPr>
                  <w:rFonts w:ascii="Calibri" w:hAnsi="Calibri"/>
                  <w:b/>
                </w:rPr>
                <w:t>realizó</w:t>
              </w:r>
            </w:ins>
            <w:ins w:id="302" w:author="Sistemasuic" w:date="2019-11-21T11:26:00Z">
              <w:r w:rsidR="00551AF8">
                <w:rPr>
                  <w:rFonts w:ascii="Calibri" w:hAnsi="Calibri"/>
                  <w:b/>
                </w:rPr>
                <w:t xml:space="preserve"> con el </w:t>
              </w:r>
            </w:ins>
            <w:ins w:id="303" w:author="Sistemasuic" w:date="2019-11-21T13:11:00Z">
              <w:r w:rsidR="00551AF8">
                <w:rPr>
                  <w:rFonts w:ascii="Calibri" w:hAnsi="Calibri"/>
                  <w:b/>
                </w:rPr>
                <w:t>propósito</w:t>
              </w:r>
            </w:ins>
            <w:ins w:id="304" w:author="Sistemasuic" w:date="2019-11-21T11:27:00Z">
              <w:r w:rsidR="004B0DC9">
                <w:rPr>
                  <w:rFonts w:ascii="Calibri" w:hAnsi="Calibri"/>
                  <w:b/>
                </w:rPr>
                <w:t xml:space="preserve"> de ayudar</w:t>
              </w:r>
              <w:r w:rsidR="00A32A41">
                <w:rPr>
                  <w:rFonts w:ascii="Calibri" w:hAnsi="Calibri"/>
                  <w:b/>
                </w:rPr>
                <w:t xml:space="preserve"> princ</w:t>
              </w:r>
              <w:r w:rsidR="004B0DC9">
                <w:rPr>
                  <w:rFonts w:ascii="Calibri" w:hAnsi="Calibri"/>
                  <w:b/>
                </w:rPr>
                <w:t>ipalmente a los adultos mayores</w:t>
              </w:r>
            </w:ins>
            <w:ins w:id="305" w:author="Sistemasuic" w:date="2019-11-22T12:08:00Z">
              <w:r>
                <w:rPr>
                  <w:rFonts w:ascii="Calibri" w:hAnsi="Calibri"/>
                  <w:b/>
                </w:rPr>
                <w:t xml:space="preserve"> el cual por su edad tienden a olvidar cosas.</w:t>
              </w:r>
            </w:ins>
          </w:p>
          <w:p w:rsidR="00201B15" w:rsidRDefault="001E0DD4" w:rsidP="00140A32">
            <w:pPr>
              <w:rPr>
                <w:ins w:id="306" w:author="Sistemasuic" w:date="2019-11-21T13:45:00Z"/>
                <w:rFonts w:ascii="Calibri" w:hAnsi="Calibri"/>
                <w:b/>
              </w:rPr>
            </w:pPr>
            <w:ins w:id="307" w:author="Sistemasuic" w:date="2019-11-21T11:27:00Z">
              <w:r>
                <w:rPr>
                  <w:rFonts w:ascii="Calibri" w:hAnsi="Calibri"/>
                  <w:b/>
                </w:rPr>
                <w:t xml:space="preserve"> </w:t>
              </w:r>
            </w:ins>
          </w:p>
          <w:p w:rsidR="003674BE" w:rsidRDefault="001E0DD4" w:rsidP="00140A32">
            <w:pPr>
              <w:rPr>
                <w:ins w:id="308" w:author="Sistemasuic" w:date="2019-11-21T13:33:00Z"/>
                <w:rFonts w:ascii="Calibri" w:hAnsi="Calibri"/>
                <w:b/>
              </w:rPr>
            </w:pPr>
            <w:ins w:id="309" w:author="Sistemasuic" w:date="2019-11-22T12:10:00Z">
              <w:r>
                <w:rPr>
                  <w:rFonts w:ascii="Calibri" w:hAnsi="Calibri"/>
                  <w:b/>
                </w:rPr>
                <w:t xml:space="preserve">En una encuesta </w:t>
              </w:r>
            </w:ins>
            <w:ins w:id="310" w:author="Sistemasuic" w:date="2019-11-22T12:11:00Z">
              <w:r>
                <w:rPr>
                  <w:rFonts w:ascii="Calibri" w:hAnsi="Calibri"/>
                  <w:b/>
                </w:rPr>
                <w:t>realizada</w:t>
              </w:r>
            </w:ins>
            <w:ins w:id="311" w:author="Sistemasuic" w:date="2019-11-22T12:12:00Z">
              <w:r>
                <w:rPr>
                  <w:rFonts w:ascii="Calibri" w:hAnsi="Calibri"/>
                  <w:b/>
                </w:rPr>
                <w:t xml:space="preserve"> </w:t>
              </w:r>
            </w:ins>
            <w:ins w:id="312" w:author="Sistemasuic" w:date="2019-11-22T12:11:00Z">
              <w:r>
                <w:rPr>
                  <w:rFonts w:ascii="Calibri" w:hAnsi="Calibri"/>
                  <w:b/>
                </w:rPr>
                <w:t xml:space="preserve">por los alumnos de la universidad politécnica de Coatzacoalcos se </w:t>
              </w:r>
            </w:ins>
            <w:ins w:id="313" w:author="Sistemasuic" w:date="2019-11-22T13:58:00Z">
              <w:r w:rsidR="007403EB">
                <w:rPr>
                  <w:rFonts w:ascii="Calibri" w:hAnsi="Calibri"/>
                  <w:b/>
                </w:rPr>
                <w:t>detectó</w:t>
              </w:r>
            </w:ins>
            <w:ins w:id="314" w:author="Sistemasuic" w:date="2019-11-22T12:13:00Z">
              <w:r>
                <w:rPr>
                  <w:rFonts w:ascii="Calibri" w:hAnsi="Calibri"/>
                  <w:b/>
                </w:rPr>
                <w:t xml:space="preserve"> en</w:t>
              </w:r>
            </w:ins>
            <w:ins w:id="315" w:author="Sistemasuic" w:date="2019-11-21T13:48:00Z">
              <w:r>
                <w:rPr>
                  <w:rFonts w:ascii="Calibri" w:hAnsi="Calibri"/>
                  <w:b/>
                </w:rPr>
                <w:t xml:space="preserve"> un rango de 50 familias en</w:t>
              </w:r>
              <w:r w:rsidR="00201B15">
                <w:rPr>
                  <w:rFonts w:ascii="Calibri" w:hAnsi="Calibri"/>
                  <w:b/>
                </w:rPr>
                <w:t xml:space="preserve"> lo cual </w:t>
              </w:r>
            </w:ins>
            <w:ins w:id="316" w:author="Sistemasuic" w:date="2019-11-21T13:51:00Z">
              <w:r w:rsidR="00CC04DE">
                <w:rPr>
                  <w:rFonts w:ascii="Calibri" w:hAnsi="Calibri"/>
                  <w:b/>
                </w:rPr>
                <w:t>un 50</w:t>
              </w:r>
              <w:r w:rsidR="00622D5A">
                <w:rPr>
                  <w:rFonts w:ascii="Calibri" w:hAnsi="Calibri"/>
                  <w:b/>
                </w:rPr>
                <w:t>% de las personas encues</w:t>
              </w:r>
              <w:r>
                <w:rPr>
                  <w:rFonts w:ascii="Calibri" w:hAnsi="Calibri"/>
                  <w:b/>
                </w:rPr>
                <w:t>tadas han olvidado cerrar la pe</w:t>
              </w:r>
              <w:r w:rsidR="00622D5A">
                <w:rPr>
                  <w:rFonts w:ascii="Calibri" w:hAnsi="Calibri"/>
                  <w:b/>
                </w:rPr>
                <w:t>rilla de estufa</w:t>
              </w:r>
            </w:ins>
            <w:ins w:id="317" w:author="Sistemasuic" w:date="2019-11-21T13:48:00Z">
              <w:r w:rsidR="00CC04DE">
                <w:rPr>
                  <w:rFonts w:ascii="Calibri" w:hAnsi="Calibri"/>
                  <w:b/>
                </w:rPr>
                <w:t>.</w:t>
              </w:r>
            </w:ins>
          </w:p>
          <w:p w:rsidR="00A32A41" w:rsidRPr="00F23FD7" w:rsidDel="00DD6415" w:rsidRDefault="00CC04DE" w:rsidP="00140A32">
            <w:pPr>
              <w:rPr>
                <w:del w:id="318" w:author="Sistemasuic" w:date="2019-11-21T11:57:00Z"/>
                <w:rFonts w:ascii="Calibri" w:hAnsi="Calibri"/>
              </w:rPr>
            </w:pPr>
            <w:ins w:id="319" w:author="Sistemasuic" w:date="2019-11-22T12:21:00Z">
              <w:r>
                <w:rPr>
                  <w:rFonts w:ascii="Calibri" w:hAnsi="Calibri"/>
                  <w:b/>
                </w:rPr>
                <w:t xml:space="preserve">Y un 25% </w:t>
              </w:r>
            </w:ins>
            <w:ins w:id="320" w:author="Sistemasuic" w:date="2019-11-21T11:30:00Z">
              <w:r w:rsidR="00326635">
                <w:rPr>
                  <w:rFonts w:ascii="Calibri" w:hAnsi="Calibri"/>
                  <w:b/>
                </w:rPr>
                <w:t>han sufrido accidentes</w:t>
              </w:r>
            </w:ins>
            <w:ins w:id="321" w:author="Sistemasuic" w:date="2019-11-21T11:33:00Z">
              <w:r>
                <w:rPr>
                  <w:rFonts w:ascii="Calibri" w:hAnsi="Calibri"/>
                  <w:b/>
                </w:rPr>
                <w:t xml:space="preserve"> </w:t>
              </w:r>
            </w:ins>
            <w:ins w:id="322" w:author="Sistemasuic" w:date="2019-11-21T11:30:00Z">
              <w:r w:rsidR="00326635">
                <w:rPr>
                  <w:rFonts w:ascii="Calibri" w:hAnsi="Calibri"/>
                  <w:b/>
                </w:rPr>
                <w:t>por dejar abier</w:t>
              </w:r>
            </w:ins>
            <w:ins w:id="323" w:author="Sistemasuic" w:date="2019-11-21T11:33:00Z">
              <w:r w:rsidR="00326635">
                <w:rPr>
                  <w:rFonts w:ascii="Calibri" w:hAnsi="Calibri"/>
                  <w:b/>
                </w:rPr>
                <w:t>t</w:t>
              </w:r>
            </w:ins>
            <w:ins w:id="324" w:author="Sistemasuic" w:date="2019-11-21T11:30:00Z">
              <w:r w:rsidR="00551AF8">
                <w:rPr>
                  <w:rFonts w:ascii="Calibri" w:hAnsi="Calibri"/>
                  <w:b/>
                </w:rPr>
                <w:t xml:space="preserve">a la </w:t>
              </w:r>
            </w:ins>
            <w:ins w:id="325" w:author="Sistemasuic" w:date="2019-11-21T13:11:00Z">
              <w:r>
                <w:rPr>
                  <w:rFonts w:ascii="Calibri" w:hAnsi="Calibri"/>
                  <w:b/>
                </w:rPr>
                <w:t xml:space="preserve">perilla </w:t>
              </w:r>
            </w:ins>
            <w:ins w:id="326" w:author="Sistemasuic" w:date="2019-11-21T11:30:00Z">
              <w:r w:rsidR="00551AF8">
                <w:rPr>
                  <w:rFonts w:ascii="Calibri" w:hAnsi="Calibri"/>
                  <w:b/>
                </w:rPr>
                <w:t>de</w:t>
              </w:r>
            </w:ins>
            <w:ins w:id="327" w:author="Sistemasuic" w:date="2019-11-22T12:21:00Z">
              <w:r>
                <w:rPr>
                  <w:rFonts w:ascii="Calibri" w:hAnsi="Calibri"/>
                  <w:b/>
                </w:rPr>
                <w:t>l</w:t>
              </w:r>
            </w:ins>
            <w:ins w:id="328" w:author="Sistemasuic" w:date="2019-11-21T11:30:00Z">
              <w:r>
                <w:rPr>
                  <w:rFonts w:ascii="Calibri" w:hAnsi="Calibri"/>
                  <w:b/>
                </w:rPr>
                <w:t xml:space="preserve"> gas de la estufa.</w:t>
              </w:r>
            </w:ins>
          </w:p>
          <w:p w:rsidR="00140A32" w:rsidRPr="00F273A8" w:rsidRDefault="00140A32" w:rsidP="00140A32">
            <w:pPr>
              <w:rPr>
                <w:rFonts w:ascii="Calibri" w:hAnsi="Calibri"/>
                <w:color w:val="FF0000"/>
              </w:rPr>
            </w:pPr>
            <w:del w:id="329" w:author="Sistemasuic" w:date="2019-11-21T11:57:00Z">
              <w:r w:rsidRPr="00F273A8" w:rsidDel="00DD6415">
                <w:rPr>
                  <w:rFonts w:ascii="Calibri" w:hAnsi="Calibri"/>
                  <w:color w:val="FF0000"/>
                </w:rPr>
                <w:delText xml:space="preserve">Hay que </w:delText>
              </w:r>
              <w:r w:rsidR="00F273A8" w:rsidDel="00DD6415">
                <w:rPr>
                  <w:rFonts w:ascii="Calibri" w:hAnsi="Calibri"/>
                  <w:color w:val="FF0000"/>
                </w:rPr>
                <w:delText xml:space="preserve">explicar el </w:delText>
              </w:r>
              <w:r w:rsidR="00F273A8" w:rsidRPr="00F273A8" w:rsidDel="00DD6415">
                <w:rPr>
                  <w:rFonts w:ascii="Calibri" w:hAnsi="Calibri"/>
                  <w:color w:val="FF0000"/>
                </w:rPr>
                <w:delText>por</w:delText>
              </w:r>
              <w:r w:rsidR="00F273A8" w:rsidDel="00DD6415">
                <w:rPr>
                  <w:rFonts w:ascii="Calibri" w:hAnsi="Calibri"/>
                  <w:color w:val="FF0000"/>
                </w:rPr>
                <w:delText xml:space="preserve"> qué te decidiste a realizar el proyecto</w:delText>
              </w:r>
              <w:r w:rsidR="00C62E0A" w:rsidDel="00DD6415">
                <w:rPr>
                  <w:rFonts w:ascii="Calibri" w:hAnsi="Calibri"/>
                  <w:color w:val="FF0000"/>
                </w:rPr>
                <w:delText>, de donde surge la idea</w:delText>
              </w:r>
              <w:r w:rsidR="00F273A8" w:rsidDel="00DD6415">
                <w:rPr>
                  <w:rFonts w:ascii="Calibri" w:hAnsi="Calibri"/>
                  <w:color w:val="FF0000"/>
                </w:rPr>
                <w:delText xml:space="preserve"> y si abona a solucionar un p</w:delText>
              </w:r>
              <w:r w:rsidRPr="00F273A8" w:rsidDel="00DD6415">
                <w:rPr>
                  <w:rFonts w:ascii="Calibri" w:hAnsi="Calibri"/>
                  <w:color w:val="FF0000"/>
                </w:rPr>
                <w:delText xml:space="preserve">roblema </w:delText>
              </w:r>
              <w:r w:rsidR="00F273A8" w:rsidDel="00DD6415">
                <w:rPr>
                  <w:rFonts w:ascii="Calibri" w:hAnsi="Calibri"/>
                  <w:color w:val="FF0000"/>
                </w:rPr>
                <w:delText>social indica porque es viable lograr el objetivo.</w:delText>
              </w:r>
            </w:del>
          </w:p>
          <w:p w:rsidR="00140A32" w:rsidDel="00DD6415" w:rsidRDefault="00140A32" w:rsidP="00140A32">
            <w:pPr>
              <w:rPr>
                <w:del w:id="330" w:author="Sistemasuic" w:date="2019-11-21T11:57:00Z"/>
                <w:rFonts w:ascii="Calibri" w:hAnsi="Calibri"/>
              </w:rPr>
            </w:pPr>
          </w:p>
          <w:p w:rsidR="003953D1" w:rsidRPr="00F23FD7" w:rsidDel="00DD6415" w:rsidRDefault="003953D1" w:rsidP="00140A32">
            <w:pPr>
              <w:rPr>
                <w:del w:id="331" w:author="Sistemasuic" w:date="2019-11-21T11:57:00Z"/>
                <w:rFonts w:ascii="Calibri" w:hAnsi="Calibri"/>
              </w:rPr>
            </w:pP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Objetivos</w:t>
            </w:r>
            <w:del w:id="332" w:author="Sistemasuic" w:date="2019-11-21T11:30:00Z">
              <w:r w:rsidRPr="00F23FD7" w:rsidDel="00326635">
                <w:rPr>
                  <w:rFonts w:ascii="Calibri" w:hAnsi="Calibri"/>
                  <w:b/>
                  <w:u w:val="single"/>
                </w:rPr>
                <w:delText xml:space="preserve"> </w:delText>
              </w:r>
            </w:del>
            <w:r w:rsidRPr="00F23FD7">
              <w:rPr>
                <w:rFonts w:ascii="Calibri" w:hAnsi="Calibri"/>
                <w:b/>
                <w:u w:val="single"/>
              </w:rPr>
              <w:t>, propósitos:</w:t>
            </w:r>
          </w:p>
          <w:p w:rsidR="00140A32" w:rsidDel="00313556" w:rsidRDefault="00140A32" w:rsidP="00140A32">
            <w:pPr>
              <w:rPr>
                <w:del w:id="333" w:author="Sistemasuic" w:date="2019-11-22T12:26:00Z"/>
                <w:rFonts w:ascii="Calibri" w:hAnsi="Calibri"/>
                <w:color w:val="FF0000"/>
              </w:rPr>
            </w:pPr>
            <w:r w:rsidRPr="00F23FD7">
              <w:rPr>
                <w:rFonts w:ascii="Calibri" w:hAnsi="Calibri"/>
                <w:b/>
              </w:rPr>
              <w:t xml:space="preserve">¿PARA QUÉ </w:t>
            </w:r>
            <w:ins w:id="334" w:author="Sistemasuic" w:date="2019-11-22T08:17:00Z">
              <w:r w:rsidR="009F3082" w:rsidRPr="009F3082">
                <w:rPr>
                  <w:rFonts w:ascii="Calibri" w:hAnsi="Calibri"/>
                  <w:b/>
                  <w:rPrChange w:id="335" w:author="Sistemasuic" w:date="2019-11-22T08:17:00Z">
                    <w:rPr>
                      <w:rFonts w:ascii="Calibri" w:hAnsi="Calibri"/>
                    </w:rPr>
                  </w:rPrChange>
                </w:rPr>
                <w:t>SE HIZO</w:t>
              </w:r>
            </w:ins>
            <w:del w:id="336" w:author="Sistemasuic" w:date="2019-11-22T08:17:00Z">
              <w:r w:rsidRPr="00F23FD7" w:rsidDel="009F3082">
                <w:rPr>
                  <w:rFonts w:ascii="Calibri" w:hAnsi="Calibri"/>
                </w:rPr>
                <w:delText xml:space="preserve">se </w:delText>
              </w:r>
              <w:r w:rsidR="007B7333" w:rsidDel="009F3082">
                <w:rPr>
                  <w:rFonts w:ascii="Calibri" w:hAnsi="Calibri"/>
                </w:rPr>
                <w:delText>hizo</w:delText>
              </w:r>
            </w:del>
            <w:r w:rsidRPr="00F23FD7">
              <w:rPr>
                <w:rFonts w:ascii="Calibri" w:hAnsi="Calibri"/>
                <w:b/>
              </w:rPr>
              <w:t>?</w:t>
            </w:r>
          </w:p>
          <w:p w:rsidR="00313556" w:rsidRDefault="00313556" w:rsidP="00140A32">
            <w:pPr>
              <w:rPr>
                <w:ins w:id="337" w:author="Sistemasuic" w:date="2019-11-22T12:26:00Z"/>
                <w:rFonts w:ascii="Calibri" w:hAnsi="Calibri"/>
                <w:color w:val="FF0000"/>
              </w:rPr>
            </w:pPr>
          </w:p>
          <w:p w:rsidR="00313556" w:rsidRPr="00F23FD7" w:rsidRDefault="00313556" w:rsidP="00140A32">
            <w:pPr>
              <w:rPr>
                <w:ins w:id="338" w:author="Sistemasuic" w:date="2019-11-22T12:26:00Z"/>
                <w:rFonts w:ascii="Calibri" w:hAnsi="Calibri"/>
              </w:rPr>
            </w:pPr>
            <w:ins w:id="339" w:author="Sistemasuic" w:date="2019-11-22T12:26:00Z">
              <w:r>
                <w:rPr>
                  <w:rFonts w:ascii="Calibri" w:hAnsi="Calibri"/>
                  <w:color w:val="FF0000"/>
                </w:rPr>
                <w:t xml:space="preserve">El proyecto se </w:t>
              </w:r>
            </w:ins>
            <w:ins w:id="340" w:author="Sistemasuic" w:date="2019-11-22T13:58:00Z">
              <w:r w:rsidR="007403EB">
                <w:rPr>
                  <w:rFonts w:ascii="Calibri" w:hAnsi="Calibri"/>
                  <w:color w:val="FF0000"/>
                </w:rPr>
                <w:t>realizó</w:t>
              </w:r>
            </w:ins>
            <w:ins w:id="341" w:author="Sistemasuic" w:date="2019-11-22T12:26:00Z">
              <w:r>
                <w:rPr>
                  <w:rFonts w:ascii="Calibri" w:hAnsi="Calibri"/>
                  <w:color w:val="FF0000"/>
                </w:rPr>
                <w:t xml:space="preserve"> con el fin de reducir el riesgo de accidentes </w:t>
              </w:r>
            </w:ins>
            <w:ins w:id="342" w:author="Sistemasuic" w:date="2019-11-22T12:27:00Z">
              <w:r>
                <w:rPr>
                  <w:rFonts w:ascii="Calibri" w:hAnsi="Calibri"/>
                  <w:color w:val="FF0000"/>
                </w:rPr>
                <w:t>provocados por este tipo de problema</w:t>
              </w:r>
            </w:ins>
            <w:ins w:id="343" w:author="USUARIO-1" w:date="2019-11-24T12:25:00Z">
              <w:r w:rsidR="0070519A">
                <w:rPr>
                  <w:rFonts w:ascii="Calibri" w:hAnsi="Calibri"/>
                  <w:color w:val="FF0000"/>
                </w:rPr>
                <w:t xml:space="preserve"> </w:t>
              </w:r>
            </w:ins>
            <w:ins w:id="344" w:author="Sistemasuic" w:date="2019-11-22T12:27:00Z">
              <w:del w:id="345" w:author="USUARIO-1" w:date="2019-11-24T12:25:00Z">
                <w:r w:rsidDel="0070519A">
                  <w:rPr>
                    <w:rFonts w:ascii="Calibri" w:hAnsi="Calibri"/>
                    <w:color w:val="FF0000"/>
                  </w:rPr>
                  <w:delText>,</w:delText>
                </w:r>
              </w:del>
              <w:r>
                <w:rPr>
                  <w:rFonts w:ascii="Calibri" w:hAnsi="Calibri"/>
                  <w:color w:val="FF0000"/>
                </w:rPr>
                <w:t xml:space="preserve"> pero sobre todo con la finalidad se salvaguardar la vida e integridad de familias y de </w:t>
              </w:r>
            </w:ins>
            <w:ins w:id="346" w:author="Sistemasuic" w:date="2019-11-22T12:28:00Z">
              <w:r>
                <w:rPr>
                  <w:rFonts w:ascii="Calibri" w:hAnsi="Calibri"/>
                  <w:color w:val="FF0000"/>
                </w:rPr>
                <w:t>personas</w:t>
              </w:r>
            </w:ins>
            <w:ins w:id="347" w:author="Sistemasuic" w:date="2019-11-22T12:27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348" w:author="Sistemasuic" w:date="2019-11-22T12:28:00Z">
              <w:r>
                <w:rPr>
                  <w:rFonts w:ascii="Calibri" w:hAnsi="Calibri"/>
                  <w:color w:val="FF0000"/>
                </w:rPr>
                <w:t>adultas.</w:t>
              </w:r>
            </w:ins>
          </w:p>
          <w:p w:rsidR="00140A32" w:rsidRPr="00F273A8" w:rsidDel="00313556" w:rsidRDefault="00B026F1" w:rsidP="00140A32">
            <w:pPr>
              <w:rPr>
                <w:del w:id="349" w:author="Sistemasuic" w:date="2019-11-22T12:29:00Z"/>
                <w:rFonts w:ascii="Calibri" w:hAnsi="Calibri"/>
                <w:color w:val="FF0000"/>
              </w:rPr>
            </w:pPr>
            <w:ins w:id="350" w:author="Sistemasuic" w:date="2019-11-22T10:56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del w:id="351" w:author="Sistemasuic" w:date="2019-11-21T13:37:00Z">
              <w:r w:rsidR="00A33180" w:rsidDel="003674BE">
                <w:rPr>
                  <w:rFonts w:ascii="Calibri" w:hAnsi="Calibri"/>
                  <w:color w:val="FF0000"/>
                </w:rPr>
                <w:delText>El proyecto fue realizado para</w:delText>
              </w:r>
            </w:del>
          </w:p>
          <w:p w:rsidR="00140A32" w:rsidRPr="00F23FD7" w:rsidDel="00313556" w:rsidRDefault="00140A32" w:rsidP="00140A32">
            <w:pPr>
              <w:rPr>
                <w:del w:id="352" w:author="Sistemasuic" w:date="2019-11-22T12:29:00Z"/>
                <w:rFonts w:ascii="Calibri" w:hAnsi="Calibri"/>
              </w:rPr>
            </w:pPr>
          </w:p>
          <w:p w:rsidR="00140A32" w:rsidDel="00313556" w:rsidRDefault="00140A32" w:rsidP="00140A32">
            <w:pPr>
              <w:rPr>
                <w:del w:id="353" w:author="Sistemasuic" w:date="2019-11-22T12:29:00Z"/>
                <w:rFonts w:ascii="Calibri" w:hAnsi="Calibri"/>
              </w:rPr>
            </w:pPr>
          </w:p>
          <w:p w:rsidR="003953D1" w:rsidRPr="00F23FD7" w:rsidRDefault="003953D1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Metas:</w:t>
            </w: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  <w:r w:rsidRPr="00F23FD7">
              <w:rPr>
                <w:rFonts w:ascii="Calibri" w:hAnsi="Calibri"/>
                <w:b/>
              </w:rPr>
              <w:t>¿</w:t>
            </w:r>
            <w:r w:rsidRPr="009F3082">
              <w:rPr>
                <w:rFonts w:ascii="Calibri" w:hAnsi="Calibri"/>
                <w:b/>
              </w:rPr>
              <w:t xml:space="preserve">CUÁNTO </w:t>
            </w:r>
            <w:ins w:id="354" w:author="Sistemasuic" w:date="2019-11-22T08:17:00Z">
              <w:r w:rsidR="009F3082" w:rsidRPr="009F3082">
                <w:rPr>
                  <w:rFonts w:ascii="Calibri" w:hAnsi="Calibri"/>
                  <w:b/>
                  <w:rPrChange w:id="355" w:author="Sistemasuic" w:date="2019-11-22T08:17:00Z">
                    <w:rPr>
                      <w:rFonts w:ascii="Calibri" w:hAnsi="Calibri"/>
                    </w:rPr>
                  </w:rPrChange>
                </w:rPr>
                <w:t>SE PUDO REALIZAR</w:t>
              </w:r>
            </w:ins>
            <w:del w:id="356" w:author="Sistemasuic" w:date="2019-11-22T08:16:00Z">
              <w:r w:rsidRPr="009F3082" w:rsidDel="009F3082">
                <w:rPr>
                  <w:rFonts w:ascii="Calibri" w:hAnsi="Calibri"/>
                  <w:b/>
                  <w:rPrChange w:id="357" w:author="Sistemasuic" w:date="2019-11-22T08:17:00Z">
                    <w:rPr>
                      <w:rFonts w:ascii="Calibri" w:hAnsi="Calibri"/>
                    </w:rPr>
                  </w:rPrChange>
                </w:rPr>
                <w:delText>se pudo realizar</w:delText>
              </w:r>
            </w:del>
            <w:r w:rsidRPr="009F3082">
              <w:rPr>
                <w:rFonts w:ascii="Calibri" w:hAnsi="Calibri"/>
                <w:b/>
              </w:rPr>
              <w:t>?</w:t>
            </w:r>
          </w:p>
          <w:p w:rsidR="00DE52E3" w:rsidRDefault="00313556" w:rsidP="00140A32">
            <w:pPr>
              <w:rPr>
                <w:ins w:id="358" w:author="Sistemasuic" w:date="2019-11-22T13:42:00Z"/>
                <w:rFonts w:ascii="Calibri" w:hAnsi="Calibri"/>
                <w:color w:val="FF0000"/>
              </w:rPr>
            </w:pPr>
            <w:ins w:id="359" w:author="Sistemasuic" w:date="2019-11-22T12:29:00Z">
              <w:r>
                <w:rPr>
                  <w:rFonts w:ascii="Calibri" w:hAnsi="Calibri"/>
                  <w:color w:val="FF0000"/>
                </w:rPr>
                <w:t xml:space="preserve">El </w:t>
              </w:r>
              <w:r w:rsidR="00DE52E3">
                <w:rPr>
                  <w:rFonts w:ascii="Calibri" w:hAnsi="Calibri"/>
                  <w:color w:val="FF0000"/>
                </w:rPr>
                <w:t>prototipo</w:t>
              </w:r>
              <w:r>
                <w:rPr>
                  <w:rFonts w:ascii="Calibri" w:hAnsi="Calibri"/>
                  <w:color w:val="FF0000"/>
                </w:rPr>
                <w:t xml:space="preserve"> se pudo realizar</w:t>
              </w:r>
            </w:ins>
            <w:ins w:id="360" w:author="Sistemasuic" w:date="2019-11-22T12:30:00Z">
              <w:r>
                <w:rPr>
                  <w:rFonts w:ascii="Calibri" w:hAnsi="Calibri"/>
                  <w:color w:val="FF0000"/>
                </w:rPr>
                <w:t xml:space="preserve"> en un 99.99%</w:t>
              </w:r>
            </w:ins>
            <w:ins w:id="361" w:author="Sistemasuic" w:date="2019-11-22T12:29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</w:p>
          <w:p w:rsidR="00140A32" w:rsidDel="00DE52E3" w:rsidRDefault="00F273A8" w:rsidP="00140A32">
            <w:pPr>
              <w:rPr>
                <w:del w:id="362" w:author="Sistemasuic" w:date="2019-11-22T13:42:00Z"/>
                <w:rFonts w:ascii="Calibri" w:hAnsi="Calibri"/>
                <w:color w:val="FF0000"/>
              </w:rPr>
            </w:pPr>
            <w:del w:id="363" w:author="Sistemasuic" w:date="2019-11-22T12:29:00Z">
              <w:r w:rsidRPr="00F273A8" w:rsidDel="00313556">
                <w:rPr>
                  <w:rFonts w:ascii="Calibri" w:hAnsi="Calibri"/>
                  <w:color w:val="FF0000"/>
                </w:rPr>
                <w:delText xml:space="preserve">De tu meta inicial indica si las lograste, en qué </w:delText>
              </w:r>
            </w:del>
            <w:del w:id="364" w:author="Sistemasuic" w:date="2019-11-21T11:59:00Z">
              <w:r w:rsidRPr="00F273A8" w:rsidDel="00DD6415">
                <w:rPr>
                  <w:rFonts w:ascii="Calibri" w:hAnsi="Calibri"/>
                  <w:color w:val="FF0000"/>
                </w:rPr>
                <w:delText>porcentaje  y</w:delText>
              </w:r>
            </w:del>
            <w:del w:id="365" w:author="Sistemasuic" w:date="2019-11-22T12:29:00Z">
              <w:r w:rsidRPr="00F273A8" w:rsidDel="00313556">
                <w:rPr>
                  <w:rFonts w:ascii="Calibri" w:hAnsi="Calibri"/>
                  <w:color w:val="FF0000"/>
                </w:rPr>
                <w:delText xml:space="preserve"> que te falto</w:delText>
              </w:r>
              <w:r w:rsidR="00140A32" w:rsidRPr="00F273A8" w:rsidDel="00313556">
                <w:rPr>
                  <w:rFonts w:ascii="Calibri" w:hAnsi="Calibri"/>
                  <w:color w:val="FF0000"/>
                </w:rPr>
                <w:delText xml:space="preserve">. </w:delText>
              </w:r>
            </w:del>
          </w:p>
          <w:p w:rsidR="00F273A8" w:rsidDel="00DE52E3" w:rsidRDefault="00F273A8" w:rsidP="00140A32">
            <w:pPr>
              <w:rPr>
                <w:del w:id="366" w:author="Sistemasuic" w:date="2019-11-22T13:42:00Z"/>
                <w:rFonts w:ascii="Calibri" w:hAnsi="Calibri"/>
                <w:color w:val="FF0000"/>
              </w:rPr>
            </w:pPr>
          </w:p>
          <w:p w:rsidR="003953D1" w:rsidDel="00DE52E3" w:rsidRDefault="003953D1" w:rsidP="00140A32">
            <w:pPr>
              <w:rPr>
                <w:del w:id="367" w:author="Sistemasuic" w:date="2019-11-22T13:42:00Z"/>
                <w:rFonts w:ascii="Calibri" w:hAnsi="Calibri"/>
                <w:color w:val="FF0000"/>
              </w:rPr>
            </w:pPr>
          </w:p>
          <w:p w:rsidR="00F273A8" w:rsidRPr="00F273A8" w:rsidDel="00DE52E3" w:rsidRDefault="00F273A8" w:rsidP="00140A32">
            <w:pPr>
              <w:rPr>
                <w:del w:id="368" w:author="Sistemasuic" w:date="2019-11-22T13:42:00Z"/>
                <w:rFonts w:ascii="Calibri" w:hAnsi="Calibri"/>
                <w:color w:val="FF0000"/>
              </w:rPr>
            </w:pPr>
          </w:p>
          <w:p w:rsidR="00F9049B" w:rsidRPr="00F23FD7" w:rsidRDefault="00F9049B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Ubicación en el espacio:</w:t>
            </w:r>
          </w:p>
          <w:p w:rsidR="00140A32" w:rsidRDefault="00140A32" w:rsidP="00140A32">
            <w:pPr>
              <w:rPr>
                <w:ins w:id="369" w:author="Sistemasuic" w:date="2019-11-21T12:00:00Z"/>
                <w:rFonts w:ascii="Calibri" w:hAnsi="Calibri"/>
                <w:b/>
              </w:rPr>
            </w:pPr>
            <w:r w:rsidRPr="00F23FD7">
              <w:rPr>
                <w:rFonts w:ascii="Calibri" w:hAnsi="Calibri"/>
                <w:b/>
              </w:rPr>
              <w:t xml:space="preserve">¿DÓNDE </w:t>
            </w:r>
            <w:ins w:id="370" w:author="Sistemasuic" w:date="2019-11-22T08:16:00Z">
              <w:r w:rsidR="009F3082" w:rsidRPr="009F3082">
                <w:rPr>
                  <w:rFonts w:ascii="Calibri" w:hAnsi="Calibri"/>
                  <w:b/>
                  <w:rPrChange w:id="371" w:author="Sistemasuic" w:date="2019-11-22T08:16:00Z">
                    <w:rPr>
                      <w:rFonts w:ascii="Calibri" w:hAnsi="Calibri"/>
                    </w:rPr>
                  </w:rPrChange>
                </w:rPr>
                <w:t>SE REALIZO</w:t>
              </w:r>
            </w:ins>
            <w:del w:id="372" w:author="Sistemasuic" w:date="2019-11-22T08:16:00Z">
              <w:r w:rsidRPr="00F23FD7" w:rsidDel="009F3082">
                <w:rPr>
                  <w:rFonts w:ascii="Calibri" w:hAnsi="Calibri"/>
                </w:rPr>
                <w:delText>se realizó</w:delText>
              </w:r>
            </w:del>
            <w:r w:rsidRPr="00F23FD7">
              <w:rPr>
                <w:rFonts w:ascii="Calibri" w:hAnsi="Calibri"/>
                <w:b/>
              </w:rPr>
              <w:t>?</w:t>
            </w:r>
          </w:p>
          <w:p w:rsidR="00DD6415" w:rsidRPr="00F23FD7" w:rsidRDefault="00DD6415" w:rsidP="00140A32">
            <w:pPr>
              <w:rPr>
                <w:rFonts w:ascii="Calibri" w:hAnsi="Calibri"/>
              </w:rPr>
            </w:pPr>
            <w:ins w:id="373" w:author="Sistemasuic" w:date="2019-11-21T12:01:00Z">
              <w:r>
                <w:rPr>
                  <w:rFonts w:ascii="Calibri" w:hAnsi="Calibri"/>
                </w:rPr>
                <w:t xml:space="preserve">El proyecto se realizó en </w:t>
              </w:r>
              <w:r w:rsidR="0040633D">
                <w:rPr>
                  <w:rFonts w:ascii="Calibri" w:hAnsi="Calibri"/>
                </w:rPr>
                <w:t>las instalaciones de la U</w:t>
              </w:r>
              <w:r>
                <w:rPr>
                  <w:rFonts w:ascii="Calibri" w:hAnsi="Calibri"/>
                </w:rPr>
                <w:t xml:space="preserve">niversidad </w:t>
              </w:r>
            </w:ins>
            <w:ins w:id="374" w:author="Sistemasuic" w:date="2019-11-21T12:02:00Z">
              <w:r w:rsidR="0040633D">
                <w:rPr>
                  <w:rFonts w:ascii="Calibri" w:hAnsi="Calibri"/>
                </w:rPr>
                <w:t>Politécnica de Coatzacoalcos ubicada en</w:t>
              </w:r>
            </w:ins>
            <w:ins w:id="375" w:author="Sistemasuic" w:date="2019-11-21T12:03:00Z">
              <w:r w:rsidR="0040633D">
                <w:rPr>
                  <w:rFonts w:ascii="Calibri" w:hAnsi="Calibri"/>
                </w:rPr>
                <w:t xml:space="preserve"> </w:t>
              </w:r>
            </w:ins>
            <w:ins w:id="376" w:author="Sistemasuic" w:date="2019-11-21T12:06:00Z">
              <w:r w:rsidR="00313556">
                <w:rPr>
                  <w:rFonts w:ascii="Calibri" w:hAnsi="Calibri"/>
                </w:rPr>
                <w:t>la localidad</w:t>
              </w:r>
              <w:r w:rsidR="0040633D">
                <w:rPr>
                  <w:rFonts w:ascii="Calibri" w:hAnsi="Calibri"/>
                </w:rPr>
                <w:t xml:space="preserve"> de </w:t>
              </w:r>
            </w:ins>
            <w:ins w:id="377" w:author="Sistemasuic" w:date="2019-11-21T12:03:00Z">
              <w:r w:rsidR="0040633D">
                <w:rPr>
                  <w:rFonts w:ascii="Calibri" w:hAnsi="Calibri"/>
                </w:rPr>
                <w:t>Villa</w:t>
              </w:r>
            </w:ins>
            <w:ins w:id="378" w:author="Sistemasuic" w:date="2019-11-21T12:02:00Z">
              <w:r w:rsidR="0040633D">
                <w:rPr>
                  <w:rFonts w:ascii="Calibri" w:hAnsi="Calibri"/>
                </w:rPr>
                <w:t xml:space="preserve"> Allende.</w:t>
              </w:r>
            </w:ins>
          </w:p>
          <w:p w:rsidR="0040633D" w:rsidRDefault="00F273A8" w:rsidP="00140A32">
            <w:pPr>
              <w:rPr>
                <w:ins w:id="379" w:author="Sistemasuic" w:date="2019-11-21T12:07:00Z"/>
                <w:rFonts w:ascii="Calibri" w:hAnsi="Calibri"/>
              </w:rPr>
            </w:pPr>
            <w:del w:id="380" w:author="Sistemasuic" w:date="2019-11-21T12:07:00Z">
              <w:r w:rsidRPr="00F273A8" w:rsidDel="0040633D">
                <w:rPr>
                  <w:rFonts w:ascii="Calibri" w:hAnsi="Calibri"/>
                  <w:color w:val="FF0000"/>
                </w:rPr>
                <w:delText>En donde</w:delText>
              </w:r>
            </w:del>
            <w:del w:id="381" w:author="Sistemasuic" w:date="2019-11-21T12:06:00Z">
              <w:r w:rsidRPr="00F273A8" w:rsidDel="0040633D">
                <w:rPr>
                  <w:rFonts w:ascii="Calibri" w:hAnsi="Calibri"/>
                  <w:color w:val="FF0000"/>
                </w:rPr>
                <w:delText xml:space="preserve"> realizaste tu proyecto?  Ciudad, comunidad, edificio, instalaciones e</w:delText>
              </w:r>
            </w:del>
          </w:p>
          <w:p w:rsidR="00140A32" w:rsidRPr="00F273A8" w:rsidDel="0040633D" w:rsidRDefault="00F273A8" w:rsidP="00140A32">
            <w:pPr>
              <w:rPr>
                <w:del w:id="382" w:author="Sistemasuic" w:date="2019-11-21T12:07:00Z"/>
                <w:rFonts w:ascii="Calibri" w:hAnsi="Calibri"/>
                <w:color w:val="FF0000"/>
              </w:rPr>
            </w:pPr>
            <w:del w:id="383" w:author="Sistemasuic" w:date="2019-11-21T12:06:00Z">
              <w:r w:rsidRPr="00F273A8" w:rsidDel="0040633D">
                <w:rPr>
                  <w:rFonts w:ascii="Calibri" w:hAnsi="Calibri"/>
                  <w:color w:val="FF0000"/>
                </w:rPr>
                <w:delText>speciales, etc</w:delText>
              </w:r>
              <w:r w:rsidR="00140A32" w:rsidRPr="00F273A8" w:rsidDel="0040633D">
                <w:rPr>
                  <w:rFonts w:ascii="Calibri" w:hAnsi="Calibri"/>
                  <w:color w:val="FF0000"/>
                </w:rPr>
                <w:delText>.</w:delText>
              </w:r>
            </w:del>
          </w:p>
          <w:p w:rsidR="00F273A8" w:rsidDel="0040633D" w:rsidRDefault="00F273A8" w:rsidP="00140A32">
            <w:pPr>
              <w:rPr>
                <w:del w:id="384" w:author="Sistemasuic" w:date="2019-11-21T12:07:00Z"/>
                <w:rFonts w:ascii="Calibri" w:hAnsi="Calibri"/>
              </w:rPr>
            </w:pPr>
          </w:p>
          <w:p w:rsidR="00F273A8" w:rsidDel="0040633D" w:rsidRDefault="00F273A8" w:rsidP="00140A32">
            <w:pPr>
              <w:rPr>
                <w:del w:id="385" w:author="Sistemasuic" w:date="2019-11-21T12:07:00Z"/>
                <w:rFonts w:ascii="Calibri" w:hAnsi="Calibri"/>
              </w:rPr>
            </w:pPr>
          </w:p>
          <w:p w:rsidR="003953D1" w:rsidDel="0040633D" w:rsidRDefault="003953D1" w:rsidP="00140A32">
            <w:pPr>
              <w:rPr>
                <w:del w:id="386" w:author="Sistemasuic" w:date="2019-11-21T12:07:00Z"/>
                <w:rFonts w:ascii="Calibri" w:hAnsi="Calibri"/>
              </w:rPr>
            </w:pPr>
          </w:p>
          <w:p w:rsidR="00F273A8" w:rsidRPr="00F23FD7" w:rsidRDefault="00F273A8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Procedimientos:</w:t>
            </w:r>
          </w:p>
          <w:p w:rsidR="00140A32" w:rsidRPr="009F3082" w:rsidRDefault="00140A32" w:rsidP="00140A32">
            <w:pPr>
              <w:rPr>
                <w:rFonts w:ascii="Calibri" w:hAnsi="Calibri"/>
                <w:b/>
                <w:rPrChange w:id="387" w:author="Sistemasuic" w:date="2019-11-22T08:15:00Z">
                  <w:rPr>
                    <w:rFonts w:ascii="Calibri" w:hAnsi="Calibri"/>
                  </w:rPr>
                </w:rPrChange>
              </w:rPr>
            </w:pPr>
            <w:r w:rsidRPr="009F3082">
              <w:rPr>
                <w:rFonts w:ascii="Calibri" w:hAnsi="Calibri"/>
                <w:b/>
              </w:rPr>
              <w:t xml:space="preserve">¿CÓMO </w:t>
            </w:r>
            <w:del w:id="388" w:author="Sistemasuic" w:date="2019-11-22T08:13:00Z">
              <w:r w:rsidRPr="009F3082" w:rsidDel="009F3082">
                <w:rPr>
                  <w:rFonts w:ascii="Calibri" w:hAnsi="Calibri"/>
                  <w:b/>
                </w:rPr>
                <w:delText xml:space="preserve"> </w:delText>
              </w:r>
            </w:del>
            <w:ins w:id="389" w:author="Sistemasuic" w:date="2019-11-22T08:15:00Z">
              <w:r w:rsidR="009F3082">
                <w:rPr>
                  <w:rFonts w:ascii="Calibri" w:hAnsi="Calibri"/>
                  <w:b/>
                </w:rPr>
                <w:t>SE HIZO</w:t>
              </w:r>
            </w:ins>
            <w:del w:id="390" w:author="Sistemasuic" w:date="2019-11-22T08:15:00Z">
              <w:r w:rsidRPr="009F3082" w:rsidDel="009F3082">
                <w:rPr>
                  <w:rFonts w:ascii="Calibri" w:hAnsi="Calibri"/>
                  <w:b/>
                  <w:rPrChange w:id="391" w:author="Sistemasuic" w:date="2019-11-22T08:15:00Z">
                    <w:rPr>
                      <w:rFonts w:ascii="Calibri" w:hAnsi="Calibri"/>
                    </w:rPr>
                  </w:rPrChange>
                </w:rPr>
                <w:delText>se hizo</w:delText>
              </w:r>
            </w:del>
            <w:r w:rsidRPr="009F3082">
              <w:rPr>
                <w:rFonts w:ascii="Calibri" w:hAnsi="Calibri"/>
                <w:b/>
              </w:rPr>
              <w:t>?</w:t>
            </w:r>
          </w:p>
          <w:p w:rsidR="00302C76" w:rsidRDefault="0001790B" w:rsidP="00140A32">
            <w:pPr>
              <w:rPr>
                <w:ins w:id="392" w:author="Sistemasuic" w:date="2019-11-22T13:28:00Z"/>
                <w:rFonts w:ascii="Calibri" w:hAnsi="Calibri"/>
                <w:color w:val="FF0000"/>
              </w:rPr>
            </w:pPr>
            <w:ins w:id="393" w:author="Sistemasuic" w:date="2019-11-21T13:01:00Z">
              <w:r>
                <w:rPr>
                  <w:rFonts w:ascii="Calibri" w:hAnsi="Calibri"/>
                  <w:color w:val="FF0000"/>
                </w:rPr>
                <w:t xml:space="preserve">Primero </w:t>
              </w:r>
            </w:ins>
            <w:ins w:id="394" w:author="Sistemasuic" w:date="2019-11-22T13:22:00Z">
              <w:r>
                <w:rPr>
                  <w:rFonts w:ascii="Calibri" w:hAnsi="Calibri"/>
                  <w:color w:val="FF0000"/>
                </w:rPr>
                <w:t xml:space="preserve">que nada se </w:t>
              </w:r>
            </w:ins>
            <w:ins w:id="395" w:author="Sistemasuic" w:date="2019-11-22T13:23:00Z">
              <w:r>
                <w:rPr>
                  <w:rFonts w:ascii="Calibri" w:hAnsi="Calibri"/>
                  <w:color w:val="FF0000"/>
                </w:rPr>
                <w:t>buscó</w:t>
              </w:r>
            </w:ins>
            <w:ins w:id="396" w:author="Sistemasuic" w:date="2019-11-22T13:22:00Z">
              <w:r>
                <w:rPr>
                  <w:rFonts w:ascii="Calibri" w:hAnsi="Calibri"/>
                  <w:color w:val="FF0000"/>
                </w:rPr>
                <w:t xml:space="preserve"> un problema en la sociedad el cual </w:t>
              </w:r>
            </w:ins>
            <w:ins w:id="397" w:author="Sistemasuic" w:date="2019-11-22T10:58:00Z">
              <w:r>
                <w:rPr>
                  <w:rFonts w:ascii="Calibri" w:hAnsi="Calibri"/>
                  <w:color w:val="FF0000"/>
                </w:rPr>
                <w:t xml:space="preserve">nosotros </w:t>
              </w:r>
            </w:ins>
            <w:ins w:id="398" w:author="Sistemasuic" w:date="2019-11-22T13:23:00Z">
              <w:r>
                <w:rPr>
                  <w:rFonts w:ascii="Calibri" w:hAnsi="Calibri"/>
                  <w:color w:val="FF0000"/>
                </w:rPr>
                <w:t>pudiéramos</w:t>
              </w:r>
            </w:ins>
            <w:ins w:id="399" w:author="Sistemasuic" w:date="2019-11-22T10:58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400" w:author="Sistemasuic" w:date="2019-11-22T13:23:00Z">
              <w:r>
                <w:rPr>
                  <w:rFonts w:ascii="Calibri" w:hAnsi="Calibri"/>
                  <w:color w:val="FF0000"/>
                </w:rPr>
                <w:t xml:space="preserve">contribuir </w:t>
              </w:r>
            </w:ins>
            <w:ins w:id="401" w:author="Sistemasuic" w:date="2019-11-22T13:24:00Z">
              <w:r>
                <w:rPr>
                  <w:rFonts w:ascii="Calibri" w:hAnsi="Calibri"/>
                  <w:color w:val="FF0000"/>
                </w:rPr>
                <w:t>reduciendo el riesgo de accidentes</w:t>
              </w:r>
            </w:ins>
            <w:ins w:id="402" w:author="Sistemasuic" w:date="2019-11-22T13:28:00Z">
              <w:r w:rsidR="00302C76">
                <w:rPr>
                  <w:rFonts w:ascii="Calibri" w:hAnsi="Calibri"/>
                  <w:color w:val="FF0000"/>
                </w:rPr>
                <w:t>.</w:t>
              </w:r>
            </w:ins>
          </w:p>
          <w:p w:rsidR="00302C76" w:rsidRDefault="0001790B" w:rsidP="00140A32">
            <w:pPr>
              <w:rPr>
                <w:ins w:id="403" w:author="Sistemasuic" w:date="2019-11-22T13:33:00Z"/>
                <w:rFonts w:ascii="Calibri" w:hAnsi="Calibri"/>
                <w:color w:val="FF0000"/>
              </w:rPr>
            </w:pPr>
            <w:ins w:id="404" w:author="Sistemasuic" w:date="2019-11-22T13:24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405" w:author="Sistemasuic" w:date="2019-11-22T13:26:00Z">
              <w:r w:rsidR="00302C76">
                <w:rPr>
                  <w:rFonts w:ascii="Calibri" w:hAnsi="Calibri"/>
                  <w:color w:val="FF0000"/>
                </w:rPr>
                <w:t xml:space="preserve"> ya teniendo el problema nos enfocamos en </w:t>
              </w:r>
              <w:proofErr w:type="spellStart"/>
              <w:r w:rsidR="00302C76">
                <w:rPr>
                  <w:rFonts w:ascii="Calibri" w:hAnsi="Calibri"/>
                  <w:color w:val="FF0000"/>
                </w:rPr>
                <w:t>como</w:t>
              </w:r>
              <w:proofErr w:type="spellEnd"/>
              <w:r w:rsidR="00302C76">
                <w:rPr>
                  <w:rFonts w:ascii="Calibri" w:hAnsi="Calibri"/>
                  <w:color w:val="FF0000"/>
                </w:rPr>
                <w:t xml:space="preserve"> solucionarlo, creando un prototipo llamado elektro</w:t>
              </w:r>
            </w:ins>
            <w:ins w:id="406" w:author="Sistemasuic" w:date="2019-11-22T13:30:00Z">
              <w:r w:rsidR="00302C76">
                <w:rPr>
                  <w:rFonts w:ascii="Calibri" w:hAnsi="Calibri"/>
                  <w:color w:val="FF0000"/>
                </w:rPr>
                <w:t xml:space="preserve">hert, el cual consiste en una alarma de gas </w:t>
              </w:r>
            </w:ins>
            <w:ins w:id="407" w:author="Sistemasuic" w:date="2019-11-22T13:31:00Z">
              <w:r w:rsidR="00302C76">
                <w:rPr>
                  <w:rFonts w:ascii="Calibri" w:hAnsi="Calibri"/>
                  <w:color w:val="FF0000"/>
                </w:rPr>
                <w:t>automática</w:t>
              </w:r>
            </w:ins>
            <w:ins w:id="408" w:author="Sistemasuic" w:date="2019-11-22T13:30:00Z">
              <w:r w:rsidR="00302C76">
                <w:rPr>
                  <w:rFonts w:ascii="Calibri" w:hAnsi="Calibri"/>
                  <w:color w:val="FF0000"/>
                </w:rPr>
                <w:t xml:space="preserve"> </w:t>
              </w:r>
            </w:ins>
            <w:ins w:id="409" w:author="Sistemasuic" w:date="2019-11-22T13:31:00Z">
              <w:r w:rsidR="00302C76">
                <w:rPr>
                  <w:rFonts w:ascii="Calibri" w:hAnsi="Calibri"/>
                  <w:color w:val="FF0000"/>
                </w:rPr>
                <w:t>en donde su función es la que al detectar</w:t>
              </w:r>
            </w:ins>
            <w:ins w:id="410" w:author="Sistemasuic" w:date="2019-11-22T13:32:00Z">
              <w:r w:rsidR="00302C76">
                <w:rPr>
                  <w:rFonts w:ascii="Calibri" w:hAnsi="Calibri"/>
                  <w:color w:val="FF0000"/>
                </w:rPr>
                <w:t xml:space="preserve"> una posible fuga</w:t>
              </w:r>
            </w:ins>
            <w:ins w:id="411" w:author="Sistemasuic" w:date="2019-11-22T13:31:00Z">
              <w:r w:rsidR="00302C76">
                <w:rPr>
                  <w:rFonts w:ascii="Calibri" w:hAnsi="Calibri"/>
                  <w:color w:val="FF0000"/>
                </w:rPr>
                <w:t xml:space="preserve"> de gas LP, esta </w:t>
              </w:r>
            </w:ins>
            <w:ins w:id="412" w:author="Sistemasuic" w:date="2019-11-22T13:33:00Z">
              <w:r w:rsidR="00302C76">
                <w:rPr>
                  <w:rFonts w:ascii="Calibri" w:hAnsi="Calibri"/>
                  <w:color w:val="FF0000"/>
                </w:rPr>
                <w:t>automáticamente</w:t>
              </w:r>
            </w:ins>
            <w:ins w:id="413" w:author="Sistemasuic" w:date="2019-11-22T13:31:00Z">
              <w:r w:rsidR="00302C76">
                <w:rPr>
                  <w:rFonts w:ascii="Calibri" w:hAnsi="Calibri"/>
                  <w:color w:val="FF0000"/>
                </w:rPr>
                <w:t xml:space="preserve"> </w:t>
              </w:r>
            </w:ins>
            <w:proofErr w:type="spellStart"/>
            <w:ins w:id="414" w:author="Sistemasuic" w:date="2019-11-22T13:33:00Z">
              <w:r w:rsidR="00302C76">
                <w:rPr>
                  <w:rFonts w:ascii="Calibri" w:hAnsi="Calibri"/>
                  <w:color w:val="FF0000"/>
                </w:rPr>
                <w:t>actiavara</w:t>
              </w:r>
              <w:proofErr w:type="spellEnd"/>
              <w:r w:rsidR="00302C76">
                <w:rPr>
                  <w:rFonts w:ascii="Calibri" w:hAnsi="Calibri"/>
                  <w:color w:val="FF0000"/>
                </w:rPr>
                <w:t xml:space="preserve"> una alarma.</w:t>
              </w:r>
            </w:ins>
          </w:p>
          <w:p w:rsidR="00DE52E3" w:rsidRDefault="00302C76" w:rsidP="00140A32">
            <w:pPr>
              <w:rPr>
                <w:ins w:id="415" w:author="Sistemasuic" w:date="2019-11-22T13:36:00Z"/>
                <w:rFonts w:ascii="Calibri" w:hAnsi="Calibri"/>
                <w:color w:val="FF0000"/>
              </w:rPr>
            </w:pPr>
            <w:ins w:id="416" w:author="Sistemasuic" w:date="2019-11-22T13:34:00Z">
              <w:r>
                <w:rPr>
                  <w:rFonts w:ascii="Calibri" w:hAnsi="Calibri"/>
                  <w:color w:val="FF0000"/>
                </w:rPr>
                <w:lastRenderedPageBreak/>
                <w:t xml:space="preserve">-se </w:t>
              </w:r>
              <w:proofErr w:type="spellStart"/>
              <w:r>
                <w:rPr>
                  <w:rFonts w:ascii="Calibri" w:hAnsi="Calibri"/>
                  <w:color w:val="FF0000"/>
                </w:rPr>
                <w:t>realizo</w:t>
              </w:r>
              <w:proofErr w:type="spellEnd"/>
              <w:r>
                <w:rPr>
                  <w:rFonts w:ascii="Calibri" w:hAnsi="Calibri"/>
                  <w:color w:val="FF0000"/>
                </w:rPr>
                <w:t xml:space="preserve"> un circuito en </w:t>
              </w:r>
              <w:proofErr w:type="spellStart"/>
              <w:r>
                <w:rPr>
                  <w:rFonts w:ascii="Calibri" w:hAnsi="Calibri"/>
                  <w:color w:val="FF0000"/>
                </w:rPr>
                <w:t>protoboard</w:t>
              </w:r>
              <w:proofErr w:type="spellEnd"/>
              <w:r>
                <w:rPr>
                  <w:rFonts w:ascii="Calibri" w:hAnsi="Calibri"/>
                  <w:color w:val="FF0000"/>
                </w:rPr>
                <w:t xml:space="preserve"> en donde se utilizaron en conjunto, un </w:t>
              </w:r>
              <w:proofErr w:type="spellStart"/>
              <w:r>
                <w:rPr>
                  <w:rFonts w:ascii="Calibri" w:hAnsi="Calibri"/>
                  <w:color w:val="FF0000"/>
                </w:rPr>
                <w:t>arduino</w:t>
              </w:r>
            </w:ins>
            <w:proofErr w:type="spellEnd"/>
            <w:ins w:id="417" w:author="Sistemasuic" w:date="2019-11-22T13:36:00Z">
              <w:r w:rsidR="00DE52E3">
                <w:rPr>
                  <w:rFonts w:ascii="Calibri" w:hAnsi="Calibri"/>
                  <w:color w:val="FF0000"/>
                </w:rPr>
                <w:t xml:space="preserve"> con su respectiva </w:t>
              </w:r>
              <w:proofErr w:type="spellStart"/>
              <w:r w:rsidR="00DE52E3">
                <w:rPr>
                  <w:rFonts w:ascii="Calibri" w:hAnsi="Calibri"/>
                  <w:color w:val="FF0000"/>
                </w:rPr>
                <w:t>programacion</w:t>
              </w:r>
            </w:ins>
            <w:proofErr w:type="spellEnd"/>
            <w:ins w:id="418" w:author="Sistemasuic" w:date="2019-11-22T13:34:00Z">
              <w:r>
                <w:rPr>
                  <w:rFonts w:ascii="Calibri" w:hAnsi="Calibri"/>
                  <w:color w:val="FF0000"/>
                </w:rPr>
                <w:t xml:space="preserve">, un sensor de gas, un relee, una </w:t>
              </w:r>
            </w:ins>
            <w:ins w:id="419" w:author="Sistemasuic" w:date="2019-11-22T13:35:00Z">
              <w:r>
                <w:rPr>
                  <w:rFonts w:ascii="Calibri" w:hAnsi="Calibri"/>
                  <w:color w:val="FF0000"/>
                </w:rPr>
                <w:t>electroválvula</w:t>
              </w:r>
            </w:ins>
            <w:ins w:id="420" w:author="Sistemasuic" w:date="2019-11-22T13:34:00Z">
              <w:r>
                <w:rPr>
                  <w:rFonts w:ascii="Calibri" w:hAnsi="Calibri"/>
                  <w:color w:val="FF0000"/>
                </w:rPr>
                <w:t>,</w:t>
              </w:r>
            </w:ins>
            <w:ins w:id="421" w:author="Sistemasuic" w:date="2019-11-22T13:35:00Z">
              <w:r>
                <w:rPr>
                  <w:rFonts w:ascii="Calibri" w:hAnsi="Calibri"/>
                  <w:color w:val="FF0000"/>
                </w:rPr>
                <w:t xml:space="preserve"> un </w:t>
              </w:r>
              <w:proofErr w:type="spellStart"/>
              <w:r>
                <w:rPr>
                  <w:rFonts w:ascii="Calibri" w:hAnsi="Calibri"/>
                  <w:color w:val="FF0000"/>
                </w:rPr>
                <w:t>buzzer</w:t>
              </w:r>
            </w:ins>
            <w:proofErr w:type="spellEnd"/>
            <w:ins w:id="422" w:author="Sistemasuic" w:date="2019-11-22T13:39:00Z">
              <w:r w:rsidR="00DE52E3">
                <w:rPr>
                  <w:rFonts w:ascii="Calibri" w:hAnsi="Calibri"/>
                  <w:color w:val="FF0000"/>
                </w:rPr>
                <w:t xml:space="preserve">, </w:t>
              </w:r>
              <w:proofErr w:type="spellStart"/>
              <w:r w:rsidR="00DE52E3">
                <w:rPr>
                  <w:rFonts w:ascii="Calibri" w:hAnsi="Calibri"/>
                  <w:color w:val="FF0000"/>
                </w:rPr>
                <w:t>jompers</w:t>
              </w:r>
              <w:proofErr w:type="spellEnd"/>
              <w:r w:rsidR="00DE52E3">
                <w:rPr>
                  <w:rFonts w:ascii="Calibri" w:hAnsi="Calibri"/>
                  <w:color w:val="FF0000"/>
                </w:rPr>
                <w:t>,</w:t>
              </w:r>
            </w:ins>
            <w:ins w:id="423" w:author="Sistemasuic" w:date="2019-11-22T13:35:00Z">
              <w:r>
                <w:rPr>
                  <w:rFonts w:ascii="Calibri" w:hAnsi="Calibri"/>
                  <w:color w:val="FF0000"/>
                </w:rPr>
                <w:t xml:space="preserve"> una fuente de poder de 12 v.</w:t>
              </w:r>
              <w:r w:rsidR="00DE52E3">
                <w:rPr>
                  <w:rFonts w:ascii="Calibri" w:hAnsi="Calibri"/>
                  <w:color w:val="FF0000"/>
                </w:rPr>
                <w:t xml:space="preserve"> y una tarjeta shield Gprs con su respectiva </w:t>
              </w:r>
            </w:ins>
            <w:ins w:id="424" w:author="Sistemasuic" w:date="2019-11-22T13:36:00Z">
              <w:r w:rsidR="00DE52E3">
                <w:rPr>
                  <w:rFonts w:ascii="Calibri" w:hAnsi="Calibri"/>
                  <w:color w:val="FF0000"/>
                </w:rPr>
                <w:t>programación</w:t>
              </w:r>
            </w:ins>
            <w:ins w:id="425" w:author="Sistemasuic" w:date="2019-11-22T13:35:00Z">
              <w:r w:rsidR="00DE52E3">
                <w:rPr>
                  <w:rFonts w:ascii="Calibri" w:hAnsi="Calibri"/>
                  <w:color w:val="FF0000"/>
                </w:rPr>
                <w:t>.</w:t>
              </w:r>
            </w:ins>
          </w:p>
          <w:p w:rsidR="00140A32" w:rsidRPr="00302C76" w:rsidRDefault="00DE52E3" w:rsidP="00140A32">
            <w:pPr>
              <w:rPr>
                <w:rFonts w:ascii="Calibri" w:hAnsi="Calibri"/>
                <w:color w:val="FF0000"/>
                <w:rPrChange w:id="426" w:author="Sistemasuic" w:date="2019-11-22T13:28:00Z">
                  <w:rPr>
                    <w:rFonts w:ascii="Calibri" w:hAnsi="Calibri"/>
                  </w:rPr>
                </w:rPrChange>
              </w:rPr>
            </w:pPr>
            <w:ins w:id="427" w:author="Sistemasuic" w:date="2019-11-22T13:37:00Z">
              <w:r>
                <w:rPr>
                  <w:rFonts w:ascii="Calibri" w:hAnsi="Calibri"/>
                  <w:color w:val="FF0000"/>
                </w:rPr>
                <w:t xml:space="preserve">Siguiendo el diagrama </w:t>
              </w:r>
              <w:proofErr w:type="spellStart"/>
              <w:r>
                <w:rPr>
                  <w:rFonts w:ascii="Calibri" w:hAnsi="Calibri"/>
                  <w:color w:val="FF0000"/>
                </w:rPr>
                <w:t>predeterminamente</w:t>
              </w:r>
              <w:proofErr w:type="spellEnd"/>
              <w:r>
                <w:rPr>
                  <w:rFonts w:ascii="Calibri" w:hAnsi="Calibri"/>
                  <w:color w:val="FF0000"/>
                </w:rPr>
                <w:t xml:space="preserve"> hecho se colocaron respetivamente</w:t>
              </w:r>
            </w:ins>
            <w:ins w:id="428" w:author="Sistemasuic" w:date="2019-11-22T13:38:00Z">
              <w:r>
                <w:rPr>
                  <w:rFonts w:ascii="Calibri" w:hAnsi="Calibri"/>
                  <w:color w:val="FF0000"/>
                </w:rPr>
                <w:t xml:space="preserve"> cada componente en el </w:t>
              </w:r>
              <w:proofErr w:type="spellStart"/>
              <w:r>
                <w:rPr>
                  <w:rFonts w:ascii="Calibri" w:hAnsi="Calibri"/>
                  <w:color w:val="FF0000"/>
                </w:rPr>
                <w:t>protoboard</w:t>
              </w:r>
            </w:ins>
            <w:proofErr w:type="spellEnd"/>
            <w:ins w:id="429" w:author="Sistemasuic" w:date="2019-11-22T13:39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430" w:author="Sistemasuic" w:date="2019-11-22T13:40:00Z">
              <w:r>
                <w:rPr>
                  <w:rFonts w:ascii="Calibri" w:hAnsi="Calibri"/>
                  <w:color w:val="FF0000"/>
                </w:rPr>
                <w:t>donde</w:t>
              </w:r>
            </w:ins>
            <w:ins w:id="431" w:author="Sistemasuic" w:date="2019-11-22T13:41:00Z">
              <w:r>
                <w:rPr>
                  <w:rFonts w:ascii="Calibri" w:hAnsi="Calibri"/>
                  <w:color w:val="FF0000"/>
                </w:rPr>
                <w:t xml:space="preserve"> en conjunto </w:t>
              </w:r>
            </w:ins>
            <w:ins w:id="432" w:author="Sistemasuic" w:date="2019-11-22T13:40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433" w:author="Sistemasuic" w:date="2019-11-22T13:39:00Z">
              <w:r>
                <w:rPr>
                  <w:rFonts w:ascii="Calibri" w:hAnsi="Calibri"/>
                  <w:color w:val="FF0000"/>
                </w:rPr>
                <w:t>se hizo el circuito de una alarma de gas</w:t>
              </w:r>
            </w:ins>
            <w:ins w:id="434" w:author="Sistemasuic" w:date="2019-11-22T13:41:00Z">
              <w:r>
                <w:rPr>
                  <w:rFonts w:ascii="Calibri" w:hAnsi="Calibri"/>
                  <w:color w:val="FF0000"/>
                </w:rPr>
                <w:t xml:space="preserve"> automática.</w:t>
              </w:r>
            </w:ins>
            <w:del w:id="435" w:author="Sistemasuic" w:date="2019-11-21T13:01:00Z">
              <w:r w:rsidR="00140A32" w:rsidRPr="00F273A8" w:rsidDel="001D7F11">
                <w:rPr>
                  <w:rFonts w:ascii="Calibri" w:hAnsi="Calibri"/>
                  <w:color w:val="FF0000"/>
                </w:rPr>
                <w:delText>Métodos y técnicas; actividades y tareas contempladas.</w:delText>
              </w:r>
            </w:del>
          </w:p>
          <w:p w:rsidR="00F9049B" w:rsidRDefault="00F9049B" w:rsidP="00140A32">
            <w:pPr>
              <w:rPr>
                <w:rFonts w:ascii="Calibri" w:hAnsi="Calibri"/>
              </w:rPr>
            </w:pPr>
          </w:p>
          <w:p w:rsidR="003953D1" w:rsidRDefault="003953D1" w:rsidP="00140A32">
            <w:pPr>
              <w:rPr>
                <w:rFonts w:ascii="Calibri" w:hAnsi="Calibri"/>
              </w:rPr>
            </w:pPr>
          </w:p>
          <w:p w:rsidR="00F273A8" w:rsidRDefault="00F273A8" w:rsidP="00140A32">
            <w:pPr>
              <w:rPr>
                <w:rFonts w:ascii="Calibri" w:hAnsi="Calibri"/>
              </w:rPr>
            </w:pPr>
          </w:p>
          <w:p w:rsidR="00F273A8" w:rsidRPr="00F23FD7" w:rsidRDefault="00F273A8" w:rsidP="00140A32">
            <w:pPr>
              <w:rPr>
                <w:rFonts w:ascii="Calibri" w:hAnsi="Calibri"/>
              </w:rPr>
            </w:pPr>
          </w:p>
        </w:tc>
      </w:tr>
      <w:tr w:rsidR="00140A32" w:rsidTr="00F9049B">
        <w:trPr>
          <w:trHeight w:val="3260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lastRenderedPageBreak/>
              <w:t xml:space="preserve">Ubicación en el tiempo: </w:t>
            </w: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  <w:r w:rsidRPr="00F23FD7">
              <w:rPr>
                <w:rFonts w:ascii="Calibri" w:hAnsi="Calibri"/>
                <w:b/>
              </w:rPr>
              <w:t xml:space="preserve">¿CUÁNDO  </w:t>
            </w:r>
            <w:ins w:id="436" w:author="Sistemasuic" w:date="2019-11-22T08:20:00Z">
              <w:r w:rsidR="009F3082" w:rsidRPr="009F3082">
                <w:rPr>
                  <w:rFonts w:ascii="Calibri" w:hAnsi="Calibri"/>
                  <w:b/>
                  <w:rPrChange w:id="437" w:author="Sistemasuic" w:date="2019-11-22T08:20:00Z">
                    <w:rPr>
                      <w:rFonts w:ascii="Calibri" w:hAnsi="Calibri"/>
                    </w:rPr>
                  </w:rPrChange>
                </w:rPr>
                <w:t>SE HIZO</w:t>
              </w:r>
            </w:ins>
            <w:del w:id="438" w:author="Sistemasuic" w:date="2019-11-22T08:20:00Z">
              <w:r w:rsidRPr="00F23FD7" w:rsidDel="009F3082">
                <w:rPr>
                  <w:rFonts w:ascii="Calibri" w:hAnsi="Calibri"/>
                </w:rPr>
                <w:delText>se hizo</w:delText>
              </w:r>
            </w:del>
            <w:r w:rsidRPr="00F23FD7">
              <w:rPr>
                <w:rFonts w:ascii="Calibri" w:hAnsi="Calibri"/>
                <w:b/>
              </w:rPr>
              <w:t>?</w:t>
            </w: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  <w:r w:rsidRPr="00F23FD7">
              <w:rPr>
                <w:rFonts w:ascii="Calibri" w:hAnsi="Calibri"/>
              </w:rPr>
              <w:t xml:space="preserve">Calendarización </w:t>
            </w:r>
          </w:p>
          <w:p w:rsidR="00F9049B" w:rsidRPr="00F23FD7" w:rsidRDefault="00F9049B" w:rsidP="00140A32">
            <w:pPr>
              <w:rPr>
                <w:rFonts w:ascii="Calibri" w:hAnsi="Calibri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117"/>
              <w:gridCol w:w="2960"/>
              <w:gridCol w:w="3486"/>
            </w:tblGrid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F9049B" w:rsidP="00F9049B">
                  <w:pPr>
                    <w:jc w:val="right"/>
                    <w:rPr>
                      <w:rFonts w:ascii="Calibri" w:hAnsi="Calibri"/>
                      <w:b/>
                    </w:rPr>
                  </w:pPr>
                  <w:r w:rsidRPr="00F23FD7">
                    <w:rPr>
                      <w:rFonts w:ascii="Calibri" w:hAnsi="Calibri"/>
                      <w:b/>
                    </w:rPr>
                    <w:t xml:space="preserve">FECHA 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F9049B" w:rsidP="00F9049B">
                  <w:pPr>
                    <w:jc w:val="center"/>
                    <w:rPr>
                      <w:rFonts w:ascii="Calibri" w:hAnsi="Calibri"/>
                      <w:b/>
                    </w:rPr>
                  </w:pPr>
                  <w:r w:rsidRPr="00F23FD7">
                    <w:rPr>
                      <w:rFonts w:ascii="Calibri" w:hAnsi="Calibri"/>
                      <w:b/>
                    </w:rPr>
                    <w:t>ACTIVIDAD</w:t>
                  </w:r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F9049B" w:rsidP="00F9049B">
                  <w:pPr>
                    <w:jc w:val="center"/>
                    <w:rPr>
                      <w:rFonts w:ascii="Calibri" w:hAnsi="Calibri"/>
                      <w:b/>
                    </w:rPr>
                  </w:pPr>
                  <w:r w:rsidRPr="00F23FD7">
                    <w:rPr>
                      <w:rFonts w:ascii="Calibri" w:hAnsi="Calibri"/>
                      <w:b/>
                    </w:rPr>
                    <w:t>RESULTADOS OBTENIDO</w:t>
                  </w:r>
                </w:p>
              </w:tc>
            </w:tr>
            <w:tr w:rsidR="000F2523" w:rsidRPr="00F23FD7" w:rsidTr="00AE3470">
              <w:trPr>
                <w:trHeight w:val="397"/>
              </w:trPr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C62E0A" w:rsidRDefault="000F2523" w:rsidP="00C62E0A">
                  <w:pPr>
                    <w:jc w:val="center"/>
                    <w:rPr>
                      <w:rFonts w:ascii="Calibri" w:hAnsi="Calibri"/>
                      <w:color w:val="FF0000"/>
                    </w:rPr>
                  </w:pPr>
                  <w:ins w:id="439" w:author="Sistemasuic" w:date="2019-11-22T08:23:00Z">
                    <w:r>
                      <w:rPr>
                        <w:rFonts w:ascii="Calibri" w:hAnsi="Calibri"/>
                        <w:color w:val="FF0000"/>
                      </w:rPr>
                      <w:t>10</w:t>
                    </w:r>
                    <w:r w:rsidR="00AE3470">
                      <w:rPr>
                        <w:rFonts w:ascii="Calibri" w:hAnsi="Calibri"/>
                        <w:color w:val="FF0000"/>
                      </w:rPr>
                      <w:t>/10/19</w:t>
                    </w:r>
                  </w:ins>
                  <w:del w:id="440" w:author="Sistemasuic" w:date="2019-11-21T12:44:00Z">
                    <w:r w:rsidR="00C62E0A" w:rsidRPr="00C62E0A" w:rsidDel="00CE46BB">
                      <w:rPr>
                        <w:rFonts w:ascii="Calibri" w:hAnsi="Calibri"/>
                        <w:color w:val="FF0000"/>
                      </w:rPr>
                      <w:delText>01/09/2014</w:delText>
                    </w:r>
                  </w:del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C62E0A" w:rsidRDefault="00CE46BB" w:rsidP="00C62E0A">
                  <w:pPr>
                    <w:rPr>
                      <w:rFonts w:ascii="Calibri" w:hAnsi="Calibri"/>
                      <w:color w:val="FF0000"/>
                    </w:rPr>
                  </w:pPr>
                  <w:ins w:id="441" w:author="Sistemasuic" w:date="2019-11-21T12:49:00Z">
                    <w:r>
                      <w:rPr>
                        <w:rFonts w:ascii="Calibri" w:hAnsi="Calibri"/>
                        <w:color w:val="FF0000"/>
                      </w:rPr>
                      <w:t>Reunión</w:t>
                    </w:r>
                  </w:ins>
                  <w:ins w:id="442" w:author="Sistemasuic" w:date="2019-11-21T12:48:00Z">
                    <w:r>
                      <w:rPr>
                        <w:rFonts w:ascii="Calibri" w:hAnsi="Calibri"/>
                        <w:color w:val="FF0000"/>
                      </w:rPr>
                      <w:t xml:space="preserve"> </w:t>
                    </w:r>
                  </w:ins>
                  <w:ins w:id="443" w:author="Sistemasuic" w:date="2019-11-21T12:49:00Z">
                    <w:r>
                      <w:rPr>
                        <w:rFonts w:ascii="Calibri" w:hAnsi="Calibri"/>
                        <w:color w:val="FF0000"/>
                      </w:rPr>
                      <w:t xml:space="preserve">con los integrantes </w:t>
                    </w:r>
                  </w:ins>
                  <w:del w:id="444" w:author="Sistemasuic" w:date="2019-11-21T12:48:00Z">
                    <w:r w:rsidR="00C62E0A" w:rsidRPr="00C62E0A" w:rsidDel="00CE46BB">
                      <w:rPr>
                        <w:rFonts w:ascii="Calibri" w:hAnsi="Calibri"/>
                        <w:color w:val="FF0000"/>
                      </w:rPr>
                      <w:delText>Reunion c</w:delText>
                    </w:r>
                  </w:del>
                  <w:del w:id="445" w:author="Sistemasuic" w:date="2019-11-21T12:47:00Z">
                    <w:r w:rsidR="00C62E0A" w:rsidRPr="00C62E0A" w:rsidDel="00CE46BB">
                      <w:rPr>
                        <w:rFonts w:ascii="Calibri" w:hAnsi="Calibri"/>
                        <w:color w:val="FF0000"/>
                      </w:rPr>
                      <w:delText>on compañero</w:delText>
                    </w:r>
                  </w:del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C62E0A" w:rsidRDefault="00C62E0A" w:rsidP="00C62E0A">
                  <w:pPr>
                    <w:rPr>
                      <w:rFonts w:ascii="Calibri" w:hAnsi="Calibri"/>
                      <w:color w:val="FF0000"/>
                    </w:rPr>
                  </w:pPr>
                  <w:r w:rsidRPr="00C62E0A">
                    <w:rPr>
                      <w:rFonts w:ascii="Calibri" w:hAnsi="Calibri"/>
                      <w:color w:val="FF0000"/>
                    </w:rPr>
                    <w:t>Definimos</w:t>
                  </w:r>
                  <w:ins w:id="446" w:author="Sistemasuic" w:date="2019-11-21T12:49:00Z">
                    <w:r w:rsidR="00CE46BB">
                      <w:rPr>
                        <w:rFonts w:ascii="Calibri" w:hAnsi="Calibri"/>
                        <w:color w:val="FF0000"/>
                      </w:rPr>
                      <w:t xml:space="preserve"> el tipo de proyecto </w:t>
                    </w:r>
                  </w:ins>
                  <w:ins w:id="447" w:author="Sistemasuic" w:date="2019-11-21T12:48:00Z">
                    <w:r w:rsidR="00CE46BB">
                      <w:rPr>
                        <w:rFonts w:ascii="Calibri" w:hAnsi="Calibri"/>
                        <w:color w:val="FF0000"/>
                      </w:rPr>
                      <w:t xml:space="preserve"> </w:t>
                    </w:r>
                  </w:ins>
                  <w:del w:id="448" w:author="Sistemasuic" w:date="2019-11-21T12:48:00Z">
                    <w:r w:rsidRPr="00C62E0A" w:rsidDel="00CE46BB">
                      <w:rPr>
                        <w:rFonts w:ascii="Calibri" w:hAnsi="Calibri"/>
                        <w:color w:val="FF0000"/>
                      </w:rPr>
                      <w:delText xml:space="preserve"> categoría e idea del proyecto</w:delText>
                    </w:r>
                  </w:del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0F2523">
                  <w:pPr>
                    <w:jc w:val="center"/>
                    <w:rPr>
                      <w:rFonts w:ascii="Calibri" w:hAnsi="Calibri"/>
                    </w:rPr>
                    <w:pPrChange w:id="449" w:author="Sistemasuic" w:date="2019-11-22T08:25:00Z">
                      <w:pPr>
                        <w:jc w:val="right"/>
                      </w:pPr>
                    </w:pPrChange>
                  </w:pPr>
                  <w:ins w:id="450" w:author="Sistemasuic" w:date="2019-11-22T08:24:00Z">
                    <w:r>
                      <w:rPr>
                        <w:rFonts w:ascii="Calibri" w:hAnsi="Calibri"/>
                      </w:rPr>
                      <w:t>13</w:t>
                    </w:r>
                    <w:r w:rsidR="00AE3470">
                      <w:rPr>
                        <w:rFonts w:ascii="Calibri" w:hAnsi="Calibri"/>
                      </w:rPr>
                      <w:t>/10/19</w:t>
                    </w:r>
                  </w:ins>
                  <w:ins w:id="451" w:author="Sistemasuic" w:date="2019-11-22T08:25:00Z">
                    <w:r w:rsidR="00AE3470">
                      <w:rPr>
                        <w:rFonts w:ascii="Calibri" w:hAnsi="Calibri"/>
                      </w:rPr>
                      <w:t xml:space="preserve"> 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8B0C26" w:rsidP="00C62E0A">
                  <w:pPr>
                    <w:rPr>
                      <w:rFonts w:ascii="Calibri" w:hAnsi="Calibri"/>
                    </w:rPr>
                  </w:pPr>
                  <w:ins w:id="452" w:author="Sistemasuic" w:date="2019-11-22T10:41:00Z">
                    <w:r>
                      <w:rPr>
                        <w:rFonts w:ascii="Calibri" w:hAnsi="Calibri"/>
                      </w:rPr>
                      <w:t>Investigación</w:t>
                    </w:r>
                  </w:ins>
                  <w:ins w:id="453" w:author="Sistemasuic" w:date="2019-11-22T08:25:00Z">
                    <w:r>
                      <w:rPr>
                        <w:rFonts w:ascii="Calibri" w:hAnsi="Calibri"/>
                      </w:rPr>
                      <w:t xml:space="preserve"> </w:t>
                    </w:r>
                  </w:ins>
                  <w:ins w:id="454" w:author="Sistemasuic" w:date="2019-11-22T10:41:00Z">
                    <w:r w:rsidR="00313556">
                      <w:rPr>
                        <w:rFonts w:ascii="Calibri" w:hAnsi="Calibri"/>
                      </w:rPr>
                      <w:t>del</w:t>
                    </w:r>
                    <w:r>
                      <w:rPr>
                        <w:rFonts w:ascii="Calibri" w:hAnsi="Calibri"/>
                      </w:rPr>
                      <w:t xml:space="preserve"> tema</w:t>
                    </w:r>
                  </w:ins>
                  <w:ins w:id="455" w:author="Sistemasuic" w:date="2019-11-22T08:25:00Z">
                    <w:r w:rsidR="00AE3470">
                      <w:rPr>
                        <w:rFonts w:ascii="Calibri" w:hAnsi="Calibri"/>
                      </w:rPr>
                      <w:t xml:space="preserve"> 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5D31A1" w:rsidP="00C62E0A">
                  <w:pPr>
                    <w:rPr>
                      <w:rFonts w:ascii="Calibri" w:hAnsi="Calibri"/>
                    </w:rPr>
                  </w:pPr>
                  <w:ins w:id="456" w:author="Sistemasuic" w:date="2019-11-22T10:53:00Z">
                    <w:r>
                      <w:rPr>
                        <w:rFonts w:ascii="Calibri" w:hAnsi="Calibri"/>
                      </w:rPr>
                      <w:t xml:space="preserve">Se </w:t>
                    </w:r>
                    <w:r w:rsidR="00452E9B">
                      <w:rPr>
                        <w:rFonts w:ascii="Calibri" w:hAnsi="Calibri"/>
                      </w:rPr>
                      <w:t xml:space="preserve">obtuvo </w:t>
                    </w:r>
                  </w:ins>
                  <w:ins w:id="457" w:author="Sistemasuic" w:date="2019-11-22T10:55:00Z">
                    <w:r w:rsidR="00452E9B">
                      <w:rPr>
                        <w:rFonts w:ascii="Calibri" w:hAnsi="Calibri"/>
                      </w:rPr>
                      <w:t>información</w:t>
                    </w:r>
                  </w:ins>
                  <w:ins w:id="458" w:author="Sistemasuic" w:date="2019-11-22T10:53:00Z">
                    <w:r w:rsidR="00452E9B">
                      <w:rPr>
                        <w:rFonts w:ascii="Calibri" w:hAnsi="Calibri"/>
                      </w:rPr>
                      <w:t xml:space="preserve"> </w:t>
                    </w:r>
                  </w:ins>
                  <w:ins w:id="459" w:author="Sistemasuic" w:date="2019-11-22T10:55:00Z">
                    <w:r w:rsidR="00313556">
                      <w:rPr>
                        <w:rFonts w:ascii="Calibri" w:hAnsi="Calibri"/>
                      </w:rPr>
                      <w:t>de distintas fuentes.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AE3470">
                  <w:pPr>
                    <w:rPr>
                      <w:rFonts w:ascii="Calibri" w:hAnsi="Calibri"/>
                    </w:rPr>
                    <w:pPrChange w:id="460" w:author="Sistemasuic" w:date="2019-11-22T08:28:00Z">
                      <w:pPr>
                        <w:jc w:val="center"/>
                      </w:pPr>
                    </w:pPrChange>
                  </w:pPr>
                  <w:ins w:id="461" w:author="Sistemasuic" w:date="2019-11-22T08:28:00Z">
                    <w:r>
                      <w:rPr>
                        <w:rFonts w:ascii="Calibri" w:hAnsi="Calibri"/>
                      </w:rPr>
                      <w:t xml:space="preserve">        </w:t>
                    </w:r>
                  </w:ins>
                  <w:ins w:id="462" w:author="Sistemasuic" w:date="2019-11-22T10:42:00Z">
                    <w:r w:rsidR="008B0C26">
                      <w:rPr>
                        <w:rFonts w:ascii="Calibri" w:hAnsi="Calibri"/>
                      </w:rPr>
                      <w:t xml:space="preserve"> </w:t>
                    </w:r>
                  </w:ins>
                  <w:ins w:id="463" w:author="Sistemasuic" w:date="2019-11-22T08:28:00Z">
                    <w:r>
                      <w:rPr>
                        <w:rFonts w:ascii="Calibri" w:hAnsi="Calibri"/>
                      </w:rPr>
                      <w:t xml:space="preserve">  </w:t>
                    </w:r>
                    <w:r w:rsidR="000F2523">
                      <w:rPr>
                        <w:rFonts w:ascii="Calibri" w:hAnsi="Calibri"/>
                      </w:rPr>
                      <w:t>15</w:t>
                    </w:r>
                    <w:r>
                      <w:rPr>
                        <w:rFonts w:ascii="Calibri" w:hAnsi="Calibri"/>
                      </w:rPr>
                      <w:t>/</w:t>
                    </w:r>
                  </w:ins>
                  <w:ins w:id="464" w:author="Sistemasuic" w:date="2019-11-22T08:29:00Z">
                    <w:r>
                      <w:rPr>
                        <w:rFonts w:ascii="Calibri" w:hAnsi="Calibri"/>
                      </w:rPr>
                      <w:t>10/19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313556" w:rsidP="00C62E0A">
                  <w:pPr>
                    <w:rPr>
                      <w:rFonts w:ascii="Calibri" w:hAnsi="Calibri"/>
                    </w:rPr>
                  </w:pPr>
                  <w:ins w:id="465" w:author="Sistemasuic" w:date="2019-11-22T12:33:00Z">
                    <w:r>
                      <w:rPr>
                        <w:rFonts w:ascii="Calibri" w:hAnsi="Calibri"/>
                      </w:rPr>
                      <w:t>Investigación</w:t>
                    </w:r>
                  </w:ins>
                  <w:ins w:id="466" w:author="Sistemasuic" w:date="2019-11-22T10:43:00Z">
                    <w:r>
                      <w:rPr>
                        <w:rFonts w:ascii="Calibri" w:hAnsi="Calibri"/>
                      </w:rPr>
                      <w:t xml:space="preserve"> </w:t>
                    </w:r>
                  </w:ins>
                  <w:ins w:id="467" w:author="Sistemasuic" w:date="2019-11-22T12:33:00Z">
                    <w:r>
                      <w:rPr>
                        <w:rFonts w:ascii="Calibri" w:hAnsi="Calibri"/>
                      </w:rPr>
                      <w:t>del tema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313556" w:rsidP="00C62E0A">
                  <w:pPr>
                    <w:rPr>
                      <w:rFonts w:ascii="Calibri" w:hAnsi="Calibri"/>
                    </w:rPr>
                  </w:pPr>
                  <w:ins w:id="468" w:author="Sistemasuic" w:date="2019-11-22T12:34:00Z">
                    <w:r>
                      <w:rPr>
                        <w:rFonts w:ascii="Calibri" w:hAnsi="Calibri"/>
                      </w:rPr>
                      <w:t xml:space="preserve">Se </w:t>
                    </w:r>
                    <w:proofErr w:type="spellStart"/>
                    <w:r>
                      <w:rPr>
                        <w:rFonts w:ascii="Calibri" w:hAnsi="Calibri"/>
                      </w:rPr>
                      <w:t>realizo</w:t>
                    </w:r>
                    <w:proofErr w:type="spellEnd"/>
                    <w:r>
                      <w:rPr>
                        <w:rFonts w:ascii="Calibri" w:hAnsi="Calibri"/>
                      </w:rPr>
                      <w:t xml:space="preserve"> una síntesis de dicha información.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0F2523">
                  <w:pPr>
                    <w:jc w:val="center"/>
                    <w:rPr>
                      <w:rFonts w:ascii="Calibri" w:hAnsi="Calibri"/>
                    </w:rPr>
                    <w:pPrChange w:id="469" w:author="Sistemasuic" w:date="2019-11-22T08:33:00Z">
                      <w:pPr>
                        <w:jc w:val="right"/>
                      </w:pPr>
                    </w:pPrChange>
                  </w:pPr>
                  <w:ins w:id="470" w:author="Sistemasuic" w:date="2019-11-22T08:32:00Z">
                    <w:r>
                      <w:rPr>
                        <w:rFonts w:ascii="Calibri" w:hAnsi="Calibri"/>
                      </w:rPr>
                      <w:t>17</w:t>
                    </w:r>
                    <w:r w:rsidR="00204144">
                      <w:rPr>
                        <w:rFonts w:ascii="Calibri" w:hAnsi="Calibri"/>
                      </w:rPr>
                      <w:t>/10/19</w:t>
                    </w:r>
                  </w:ins>
                  <w:r w:rsidR="00F9049B" w:rsidRPr="00F23FD7">
                    <w:rPr>
                      <w:rFonts w:ascii="Calibri" w:hAnsi="Calibri"/>
                    </w:rPr>
                    <w:t xml:space="preserve"> 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204144" w:rsidP="00C62E0A">
                  <w:pPr>
                    <w:rPr>
                      <w:rFonts w:ascii="Calibri" w:hAnsi="Calibri"/>
                    </w:rPr>
                  </w:pPr>
                  <w:ins w:id="471" w:author="Sistemasuic" w:date="2019-11-22T08:33:00Z">
                    <w:r>
                      <w:rPr>
                        <w:rFonts w:ascii="Calibri" w:hAnsi="Calibri"/>
                      </w:rPr>
                      <w:t xml:space="preserve"> </w:t>
                    </w:r>
                  </w:ins>
                  <w:ins w:id="472" w:author="Sistemasuic" w:date="2019-11-22T12:35:00Z">
                    <w:r w:rsidR="00313556">
                      <w:rPr>
                        <w:rFonts w:ascii="Calibri" w:hAnsi="Calibri"/>
                      </w:rPr>
                      <w:t>Análisis de familias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313556" w:rsidP="00C62E0A">
                  <w:pPr>
                    <w:rPr>
                      <w:rFonts w:ascii="Calibri" w:hAnsi="Calibri"/>
                    </w:rPr>
                  </w:pPr>
                  <w:ins w:id="473" w:author="Sistemasuic" w:date="2019-11-22T12:35:00Z">
                    <w:r>
                      <w:rPr>
                        <w:rFonts w:ascii="Calibri" w:hAnsi="Calibri"/>
                      </w:rPr>
                      <w:t xml:space="preserve">Se </w:t>
                    </w:r>
                    <w:proofErr w:type="spellStart"/>
                    <w:r w:rsidR="000F2523">
                      <w:rPr>
                        <w:rFonts w:ascii="Calibri" w:hAnsi="Calibri"/>
                      </w:rPr>
                      <w:t>realizo</w:t>
                    </w:r>
                    <w:proofErr w:type="spellEnd"/>
                    <w:r w:rsidR="000F2523">
                      <w:rPr>
                        <w:rFonts w:ascii="Calibri" w:hAnsi="Calibri"/>
                      </w:rPr>
                      <w:t xml:space="preserve"> una encues</w:t>
                    </w:r>
                    <w:r>
                      <w:rPr>
                        <w:rFonts w:ascii="Calibri" w:hAnsi="Calibri"/>
                      </w:rPr>
                      <w:t>ta a 50 familias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F9049B" w:rsidRPr="00F23FD7" w:rsidRDefault="000F2523" w:rsidP="00F9049B">
                  <w:pPr>
                    <w:jc w:val="center"/>
                    <w:rPr>
                      <w:rFonts w:ascii="Calibri" w:hAnsi="Calibri"/>
                    </w:rPr>
                  </w:pPr>
                  <w:ins w:id="474" w:author="Sistemasuic" w:date="2019-11-22T11:16:00Z">
                    <w:r>
                      <w:rPr>
                        <w:rFonts w:ascii="Calibri" w:hAnsi="Calibri"/>
                      </w:rPr>
                      <w:t>20</w:t>
                    </w:r>
                    <w:r w:rsidR="00EC6D65">
                      <w:rPr>
                        <w:rFonts w:ascii="Calibri" w:hAnsi="Calibri"/>
                      </w:rPr>
                      <w:t>/10/19</w:t>
                    </w:r>
                  </w:ins>
                  <w:r w:rsidR="00F9049B" w:rsidRPr="00F23FD7">
                    <w:rPr>
                      <w:rFonts w:ascii="Calibri" w:hAnsi="Calibri"/>
                    </w:rPr>
                    <w:t xml:space="preserve"> 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75" w:author="Sistemasuic" w:date="2019-11-22T12:36:00Z">
                    <w:r>
                      <w:rPr>
                        <w:rFonts w:ascii="Calibri" w:hAnsi="Calibri"/>
                      </w:rPr>
                      <w:t>Planteamiento del problema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76" w:author="Sistemasuic" w:date="2019-11-22T12:36:00Z">
                    <w:r>
                      <w:rPr>
                        <w:rFonts w:ascii="Calibri" w:hAnsi="Calibri"/>
                      </w:rPr>
                      <w:t>Se obtuvo el problema como tal.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EC6D65">
                  <w:pPr>
                    <w:rPr>
                      <w:rFonts w:ascii="Calibri" w:hAnsi="Calibri"/>
                    </w:rPr>
                    <w:pPrChange w:id="477" w:author="Sistemasuic" w:date="2019-11-22T11:20:00Z">
                      <w:pPr>
                        <w:jc w:val="right"/>
                      </w:pPr>
                    </w:pPrChange>
                  </w:pPr>
                  <w:ins w:id="478" w:author="Sistemasuic" w:date="2019-11-22T11:20:00Z">
                    <w:r>
                      <w:rPr>
                        <w:rFonts w:ascii="Calibri" w:hAnsi="Calibri"/>
                      </w:rPr>
                      <w:t xml:space="preserve">          </w:t>
                    </w:r>
                  </w:ins>
                  <w:ins w:id="479" w:author="Sistemasuic" w:date="2019-11-22T11:19:00Z">
                    <w:r w:rsidR="000F2523">
                      <w:rPr>
                        <w:rFonts w:ascii="Calibri" w:hAnsi="Calibri"/>
                      </w:rPr>
                      <w:t>22</w:t>
                    </w:r>
                    <w:r>
                      <w:rPr>
                        <w:rFonts w:ascii="Calibri" w:hAnsi="Calibri"/>
                      </w:rPr>
                      <w:t>/10/19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0" w:author="Sistemasuic" w:date="2019-11-22T12:37:00Z">
                    <w:r>
                      <w:rPr>
                        <w:rFonts w:ascii="Calibri" w:hAnsi="Calibri"/>
                      </w:rPr>
                      <w:t>Análisis del problema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1" w:author="Sistemasuic" w:date="2019-11-22T12:37:00Z">
                    <w:r>
                      <w:rPr>
                        <w:rFonts w:ascii="Calibri" w:hAnsi="Calibri"/>
                      </w:rPr>
                      <w:t xml:space="preserve">Algunas </w:t>
                    </w:r>
                  </w:ins>
                  <w:ins w:id="482" w:author="Sistemasuic" w:date="2019-11-22T12:40:00Z">
                    <w:r>
                      <w:rPr>
                        <w:rFonts w:ascii="Calibri" w:hAnsi="Calibri"/>
                      </w:rPr>
                      <w:t>soluciones y propuestas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F9049B">
                  <w:pPr>
                    <w:jc w:val="center"/>
                    <w:rPr>
                      <w:rFonts w:ascii="Calibri" w:hAnsi="Calibri"/>
                    </w:rPr>
                  </w:pPr>
                  <w:ins w:id="483" w:author="Sistemasuic" w:date="2019-11-22T12:38:00Z">
                    <w:r>
                      <w:rPr>
                        <w:rFonts w:ascii="Calibri" w:hAnsi="Calibri"/>
                      </w:rPr>
                      <w:t>24/</w:t>
                    </w:r>
                  </w:ins>
                  <w:ins w:id="484" w:author="Sistemasuic" w:date="2019-11-22T12:40:00Z">
                    <w:r>
                      <w:rPr>
                        <w:rFonts w:ascii="Calibri" w:hAnsi="Calibri"/>
                      </w:rPr>
                      <w:t>10/19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5" w:author="Sistemasuic" w:date="2019-11-22T12:41:00Z">
                    <w:r>
                      <w:rPr>
                        <w:rFonts w:ascii="Calibri" w:hAnsi="Calibri"/>
                      </w:rPr>
                      <w:t xml:space="preserve">Análisis </w:t>
                    </w:r>
                    <w:r w:rsidR="00806E4F">
                      <w:rPr>
                        <w:rFonts w:ascii="Calibri" w:hAnsi="Calibri"/>
                      </w:rPr>
                      <w:t>del pro</w:t>
                    </w:r>
                    <w:r>
                      <w:rPr>
                        <w:rFonts w:ascii="Calibri" w:hAnsi="Calibri"/>
                      </w:rPr>
                      <w:t>blema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6" w:author="Sistemasuic" w:date="2019-11-22T12:41:00Z">
                    <w:r>
                      <w:rPr>
                        <w:rFonts w:ascii="Calibri" w:hAnsi="Calibri"/>
                      </w:rPr>
                      <w:t>Se dedujo una solución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F9049B">
                  <w:pPr>
                    <w:rPr>
                      <w:rFonts w:ascii="Calibri" w:hAnsi="Calibri"/>
                    </w:rPr>
                  </w:pPr>
                  <w:ins w:id="487" w:author="Sistemasuic" w:date="2019-11-22T12:41:00Z">
                    <w:r>
                      <w:rPr>
                        <w:rFonts w:ascii="Calibri" w:hAnsi="Calibri"/>
                      </w:rPr>
                      <w:t xml:space="preserve">          25/10/19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8" w:author="Sistemasuic" w:date="2019-11-22T12:43:00Z">
                    <w:r>
                      <w:rPr>
                        <w:rFonts w:ascii="Calibri" w:hAnsi="Calibri"/>
                      </w:rPr>
                      <w:t>Primeras ideas de circuitos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9049B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89" w:author="Sistemasuic" w:date="2019-11-22T12:43:00Z">
                    <w:r>
                      <w:rPr>
                        <w:rFonts w:ascii="Calibri" w:hAnsi="Calibri"/>
                      </w:rPr>
                      <w:t>Deducción de ideas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F2523" w:rsidP="00F9049B">
                  <w:pPr>
                    <w:rPr>
                      <w:rFonts w:ascii="Calibri" w:hAnsi="Calibri"/>
                    </w:rPr>
                  </w:pPr>
                  <w:ins w:id="490" w:author="Sistemasuic" w:date="2019-11-22T12:43:00Z">
                    <w:r>
                      <w:rPr>
                        <w:rFonts w:ascii="Calibri" w:hAnsi="Calibri"/>
                      </w:rPr>
                      <w:t xml:space="preserve">          27/10/19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91" w:author="Sistemasuic" w:date="2019-11-22T12:44:00Z">
                    <w:r>
                      <w:rPr>
                        <w:rFonts w:ascii="Calibri" w:hAnsi="Calibri"/>
                      </w:rPr>
                      <w:t>Ideas concretas del circuito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F2523" w:rsidP="00C62E0A">
                  <w:pPr>
                    <w:rPr>
                      <w:rFonts w:ascii="Calibri" w:hAnsi="Calibri"/>
                    </w:rPr>
                  </w:pPr>
                  <w:ins w:id="492" w:author="Sistemasuic" w:date="2019-11-22T12:45:00Z">
                    <w:r>
                      <w:rPr>
                        <w:rFonts w:ascii="Calibri" w:hAnsi="Calibri"/>
                      </w:rPr>
                      <w:t>Esquemas y circuito realizado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F9049B">
                  <w:pPr>
                    <w:rPr>
                      <w:rFonts w:ascii="Calibri" w:hAnsi="Calibri"/>
                    </w:rPr>
                  </w:pPr>
                  <w:ins w:id="493" w:author="Sistemasuic" w:date="2019-11-22T13:17:00Z">
                    <w:r>
                      <w:rPr>
                        <w:rFonts w:ascii="Calibri" w:hAnsi="Calibri"/>
                      </w:rPr>
                      <w:t xml:space="preserve">          3/11/19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494" w:author="Sistemasuic" w:date="2019-11-22T13:18:00Z">
                    <w:r>
                      <w:rPr>
                        <w:rFonts w:ascii="Calibri" w:hAnsi="Calibri"/>
                      </w:rPr>
                      <w:t>Sacar lista de materiales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495" w:author="Sistemasuic" w:date="2019-11-22T13:18:00Z">
                    <w:r>
                      <w:rPr>
                        <w:rFonts w:ascii="Calibri" w:hAnsi="Calibri"/>
                      </w:rPr>
                      <w:t>Lista de materiales y compra de los mismos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F9049B">
                  <w:pPr>
                    <w:rPr>
                      <w:rFonts w:ascii="Calibri" w:hAnsi="Calibri"/>
                    </w:rPr>
                  </w:pPr>
                  <w:ins w:id="496" w:author="Sistemasuic" w:date="2019-11-22T13:18:00Z">
                    <w:r>
                      <w:rPr>
                        <w:rFonts w:ascii="Calibri" w:hAnsi="Calibri"/>
                      </w:rPr>
                      <w:t xml:space="preserve">           5/11/19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497" w:author="Sistemasuic" w:date="2019-11-22T13:19:00Z">
                    <w:r>
                      <w:rPr>
                        <w:rFonts w:ascii="Calibri" w:hAnsi="Calibri"/>
                      </w:rPr>
                      <w:t>Realización del prototipo</w:t>
                    </w:r>
                  </w:ins>
                  <w:ins w:id="498" w:author="Sistemasuic" w:date="2019-11-22T13:21:00Z">
                    <w:r>
                      <w:rPr>
                        <w:rFonts w:ascii="Calibri" w:hAnsi="Calibri"/>
                      </w:rPr>
                      <w:t>, y estética.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499" w:author="Sistemasuic" w:date="2019-11-22T13:19:00Z">
                    <w:r>
                      <w:rPr>
                        <w:rFonts w:ascii="Calibri" w:hAnsi="Calibri"/>
                      </w:rPr>
                      <w:t>Prueba y error</w:t>
                    </w:r>
                  </w:ins>
                </w:p>
              </w:tc>
            </w:tr>
            <w:tr w:rsidR="000F2523" w:rsidRPr="00F23FD7" w:rsidTr="00F9049B">
              <w:tc>
                <w:tcPr>
                  <w:tcW w:w="125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F9049B">
                  <w:pPr>
                    <w:rPr>
                      <w:rFonts w:ascii="Calibri" w:hAnsi="Calibri"/>
                    </w:rPr>
                  </w:pPr>
                  <w:ins w:id="500" w:author="Sistemasuic" w:date="2019-11-22T13:19:00Z">
                    <w:r>
                      <w:rPr>
                        <w:rFonts w:ascii="Calibri" w:hAnsi="Calibri"/>
                      </w:rPr>
                      <w:t xml:space="preserve">           7/11/19</w:t>
                    </w:r>
                  </w:ins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501" w:author="Sistemasuic" w:date="2019-11-22T13:20:00Z">
                    <w:r>
                      <w:rPr>
                        <w:rFonts w:ascii="Calibri" w:hAnsi="Calibri"/>
                      </w:rPr>
                      <w:t>Comprobación y ajustes</w:t>
                    </w:r>
                  </w:ins>
                </w:p>
              </w:tc>
              <w:tc>
                <w:tcPr>
                  <w:tcW w:w="3827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F23FD7" w:rsidRPr="00F23FD7" w:rsidRDefault="0001790B" w:rsidP="00C62E0A">
                  <w:pPr>
                    <w:rPr>
                      <w:rFonts w:ascii="Calibri" w:hAnsi="Calibri"/>
                    </w:rPr>
                  </w:pPr>
                  <w:ins w:id="502" w:author="Sistemasuic" w:date="2019-11-22T13:20:00Z">
                    <w:r>
                      <w:rPr>
                        <w:rFonts w:ascii="Calibri" w:hAnsi="Calibri"/>
                      </w:rPr>
                      <w:t>Prueba final</w:t>
                    </w:r>
                  </w:ins>
                  <w:ins w:id="503" w:author="Sistemasuic" w:date="2019-11-22T13:21:00Z">
                    <w:r>
                      <w:rPr>
                        <w:rFonts w:ascii="Calibri" w:hAnsi="Calibri"/>
                      </w:rPr>
                      <w:t xml:space="preserve"> y función.</w:t>
                    </w:r>
                  </w:ins>
                </w:p>
              </w:tc>
            </w:tr>
          </w:tbl>
          <w:p w:rsidR="00F9049B" w:rsidRPr="00F23FD7" w:rsidRDefault="00F9049B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5B17FC" w:rsidRDefault="005B17FC" w:rsidP="00F9049B">
            <w:pPr>
              <w:rPr>
                <w:rFonts w:ascii="Calibri" w:hAnsi="Calibri"/>
                <w:b/>
                <w:u w:val="single"/>
              </w:rPr>
            </w:pPr>
          </w:p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Destinatarios, beneficiarios:</w:t>
            </w:r>
          </w:p>
          <w:p w:rsidR="00140A32" w:rsidRPr="00F23FD7" w:rsidRDefault="00140A32" w:rsidP="00140A32">
            <w:pPr>
              <w:rPr>
                <w:rFonts w:ascii="Calibri" w:hAnsi="Calibri"/>
              </w:rPr>
            </w:pPr>
            <w:r w:rsidRPr="00F23FD7">
              <w:rPr>
                <w:rFonts w:ascii="Calibri" w:hAnsi="Calibri"/>
                <w:b/>
              </w:rPr>
              <w:t xml:space="preserve">¿A QUIÉNES  </w:t>
            </w:r>
            <w:ins w:id="504" w:author="Sistemasuic" w:date="2019-11-22T08:36:00Z">
              <w:r w:rsidR="00204144" w:rsidRPr="00204144">
                <w:rPr>
                  <w:rFonts w:ascii="Calibri" w:hAnsi="Calibri"/>
                  <w:b/>
                  <w:rPrChange w:id="505" w:author="Sistemasuic" w:date="2019-11-22T08:36:00Z">
                    <w:rPr>
                      <w:rFonts w:ascii="Calibri" w:hAnsi="Calibri"/>
                    </w:rPr>
                  </w:rPrChange>
                </w:rPr>
                <w:t>SE DIRIGIO</w:t>
              </w:r>
            </w:ins>
            <w:del w:id="506" w:author="Sistemasuic" w:date="2019-11-22T08:36:00Z">
              <w:r w:rsidRPr="00F23FD7" w:rsidDel="00204144">
                <w:rPr>
                  <w:rFonts w:ascii="Calibri" w:hAnsi="Calibri"/>
                  <w:b/>
                </w:rPr>
                <w:delText xml:space="preserve"> </w:delText>
              </w:r>
              <w:r w:rsidRPr="00F23FD7" w:rsidDel="00204144">
                <w:rPr>
                  <w:rFonts w:ascii="Calibri" w:hAnsi="Calibri"/>
                </w:rPr>
                <w:delText>se dirigió</w:delText>
              </w:r>
            </w:del>
            <w:r w:rsidRPr="00F23FD7">
              <w:rPr>
                <w:rFonts w:ascii="Calibri" w:hAnsi="Calibri"/>
                <w:b/>
              </w:rPr>
              <w:t>?</w:t>
            </w:r>
          </w:p>
          <w:p w:rsidR="00140A32" w:rsidDel="00AC7ADB" w:rsidRDefault="00806E4F" w:rsidP="00140A32">
            <w:pPr>
              <w:rPr>
                <w:del w:id="507" w:author="Sistemasuic" w:date="2019-11-22T08:53:00Z"/>
                <w:rFonts w:ascii="Calibri" w:hAnsi="Calibri"/>
                <w:color w:val="FF0000"/>
              </w:rPr>
            </w:pPr>
            <w:ins w:id="508" w:author="Sistemasuic" w:date="2019-11-21T12:07:00Z">
              <w:r>
                <w:rPr>
                  <w:rFonts w:ascii="Calibri" w:hAnsi="Calibri"/>
                  <w:color w:val="FF0000"/>
                </w:rPr>
                <w:t xml:space="preserve">Este prototipo se dirige </w:t>
              </w:r>
            </w:ins>
            <w:ins w:id="509" w:author="Sistemasuic" w:date="2019-11-22T12:56:00Z">
              <w:r w:rsidR="001E176E">
                <w:rPr>
                  <w:rFonts w:ascii="Calibri" w:hAnsi="Calibri"/>
                  <w:color w:val="FF0000"/>
                </w:rPr>
                <w:t xml:space="preserve">al </w:t>
              </w:r>
              <w:proofErr w:type="spellStart"/>
              <w:r w:rsidR="001E176E">
                <w:rPr>
                  <w:rFonts w:ascii="Calibri" w:hAnsi="Calibri"/>
                  <w:color w:val="FF0000"/>
                </w:rPr>
                <w:t>publico</w:t>
              </w:r>
              <w:proofErr w:type="spellEnd"/>
              <w:r w:rsidR="001E176E">
                <w:rPr>
                  <w:rFonts w:ascii="Calibri" w:hAnsi="Calibri"/>
                  <w:color w:val="FF0000"/>
                </w:rPr>
                <w:t xml:space="preserve"> en general, que este </w:t>
              </w:r>
            </w:ins>
            <w:ins w:id="510" w:author="Sistemasuic" w:date="2019-11-22T12:57:00Z">
              <w:r w:rsidR="001E176E">
                <w:rPr>
                  <w:rFonts w:ascii="Calibri" w:hAnsi="Calibri"/>
                  <w:color w:val="FF0000"/>
                </w:rPr>
                <w:t>preocupado</w:t>
              </w:r>
            </w:ins>
            <w:ins w:id="511" w:author="Sistemasuic" w:date="2019-11-22T12:56:00Z">
              <w:r w:rsidR="001E176E">
                <w:rPr>
                  <w:rFonts w:ascii="Calibri" w:hAnsi="Calibri"/>
                  <w:color w:val="FF0000"/>
                </w:rPr>
                <w:t xml:space="preserve"> </w:t>
              </w:r>
            </w:ins>
            <w:ins w:id="512" w:author="Sistemasuic" w:date="2019-11-22T12:57:00Z">
              <w:r w:rsidR="001E176E">
                <w:rPr>
                  <w:rFonts w:ascii="Calibri" w:hAnsi="Calibri"/>
                  <w:color w:val="FF0000"/>
                </w:rPr>
                <w:t xml:space="preserve">por el bienestar de sus familias. </w:t>
              </w:r>
            </w:ins>
            <w:del w:id="513" w:author="Sistemasuic" w:date="2019-11-21T12:07:00Z">
              <w:r w:rsidR="00F273A8" w:rsidRPr="00F273A8" w:rsidDel="0040633D">
                <w:rPr>
                  <w:rFonts w:ascii="Calibri" w:hAnsi="Calibri"/>
                  <w:color w:val="FF0000"/>
                </w:rPr>
                <w:delText>Identificar el grupo-</w:delText>
              </w:r>
              <w:r w:rsidR="00140A32" w:rsidRPr="00F273A8" w:rsidDel="0040633D">
                <w:rPr>
                  <w:rFonts w:ascii="Calibri" w:hAnsi="Calibri"/>
                  <w:color w:val="FF0000"/>
                </w:rPr>
                <w:delText xml:space="preserve">meta </w:delText>
              </w:r>
              <w:r w:rsidR="00F273A8" w:rsidDel="0040633D">
                <w:rPr>
                  <w:rFonts w:ascii="Calibri" w:hAnsi="Calibri"/>
                  <w:color w:val="FF0000"/>
                </w:rPr>
                <w:delText>al cual va dirigido tu  proyecto (estudiantes de primaria de una zona urbana,  padres de familia con hijos adolescentes,  etc)</w:delText>
              </w:r>
            </w:del>
          </w:p>
          <w:p w:rsidR="00F273A8" w:rsidRPr="00F273A8" w:rsidRDefault="00F273A8" w:rsidP="00140A32">
            <w:pPr>
              <w:rPr>
                <w:rFonts w:ascii="Calibri" w:hAnsi="Calibri"/>
                <w:color w:val="FF0000"/>
              </w:rPr>
            </w:pPr>
          </w:p>
          <w:p w:rsidR="00F9049B" w:rsidRPr="00F23FD7" w:rsidRDefault="00F9049B" w:rsidP="00140A32">
            <w:pPr>
              <w:rPr>
                <w:rFonts w:ascii="Calibri" w:hAnsi="Calibri"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t>Recursos humanos:</w:t>
            </w:r>
          </w:p>
          <w:p w:rsidR="00140A32" w:rsidRPr="00941F8F" w:rsidRDefault="00F9049B" w:rsidP="00140A32">
            <w:pPr>
              <w:rPr>
                <w:rFonts w:ascii="Calibri" w:hAnsi="Calibri"/>
                <w:b/>
                <w:rPrChange w:id="514" w:author="Sistemasuic" w:date="2019-11-22T08:50:00Z">
                  <w:rPr>
                    <w:rFonts w:ascii="Calibri" w:hAnsi="Calibri"/>
                  </w:rPr>
                </w:rPrChange>
              </w:rPr>
            </w:pPr>
            <w:r w:rsidRPr="00941F8F">
              <w:rPr>
                <w:rFonts w:ascii="Calibri" w:hAnsi="Calibri"/>
                <w:b/>
              </w:rPr>
              <w:t>¿</w:t>
            </w:r>
            <w:r w:rsidR="00140A32" w:rsidRPr="00941F8F">
              <w:rPr>
                <w:rFonts w:ascii="Calibri" w:hAnsi="Calibri"/>
                <w:b/>
              </w:rPr>
              <w:t>QUIÉNES</w:t>
            </w:r>
            <w:r w:rsidRPr="00941F8F">
              <w:rPr>
                <w:rFonts w:ascii="Calibri" w:hAnsi="Calibri"/>
                <w:b/>
              </w:rPr>
              <w:t xml:space="preserve"> </w:t>
            </w:r>
            <w:ins w:id="515" w:author="Sistemasuic" w:date="2019-11-22T08:49:00Z">
              <w:r w:rsidR="00941F8F" w:rsidRPr="00941F8F">
                <w:rPr>
                  <w:rFonts w:ascii="Calibri" w:hAnsi="Calibri"/>
                  <w:b/>
                  <w:rPrChange w:id="516" w:author="Sistemasuic" w:date="2019-11-22T08:50:00Z">
                    <w:rPr>
                      <w:rFonts w:ascii="Calibri" w:hAnsi="Calibri"/>
                    </w:rPr>
                  </w:rPrChange>
                </w:rPr>
                <w:t>LO REALIZARON</w:t>
              </w:r>
            </w:ins>
            <w:del w:id="517" w:author="Sistemasuic" w:date="2019-11-22T08:49:00Z">
              <w:r w:rsidR="00140A32" w:rsidRPr="00941F8F" w:rsidDel="00941F8F">
                <w:rPr>
                  <w:rFonts w:ascii="Calibri" w:hAnsi="Calibri"/>
                  <w:b/>
                  <w:rPrChange w:id="518" w:author="Sistemasuic" w:date="2019-11-22T08:50:00Z">
                    <w:rPr>
                      <w:rFonts w:ascii="Calibri" w:hAnsi="Calibri"/>
                    </w:rPr>
                  </w:rPrChange>
                </w:rPr>
                <w:delText>lo realizaron</w:delText>
              </w:r>
            </w:del>
            <w:r w:rsidR="00140A32" w:rsidRPr="00941F8F">
              <w:rPr>
                <w:rFonts w:ascii="Calibri" w:hAnsi="Calibri"/>
                <w:b/>
              </w:rPr>
              <w:t>?</w:t>
            </w:r>
          </w:p>
          <w:p w:rsidR="00AC7ADB" w:rsidRDefault="00806E4F" w:rsidP="00140A32">
            <w:pPr>
              <w:rPr>
                <w:ins w:id="519" w:author="Sistemasuic" w:date="2019-11-22T09:02:00Z"/>
                <w:rFonts w:ascii="Calibri" w:hAnsi="Calibri"/>
                <w:color w:val="FF0000"/>
              </w:rPr>
            </w:pPr>
            <w:ins w:id="520" w:author="Sistemasuic" w:date="2019-11-21T12:08:00Z">
              <w:r>
                <w:rPr>
                  <w:rFonts w:ascii="Calibri" w:hAnsi="Calibri"/>
                  <w:color w:val="FF0000"/>
                </w:rPr>
                <w:t>Las personas que participaron son:</w:t>
              </w:r>
            </w:ins>
            <w:ins w:id="521" w:author="Sistemasuic" w:date="2019-11-21T12:09:00Z">
              <w:r w:rsidR="0040633D">
                <w:rPr>
                  <w:rFonts w:ascii="Calibri" w:hAnsi="Calibri"/>
                  <w:color w:val="FF0000"/>
                </w:rPr>
                <w:t xml:space="preserve"> </w:t>
              </w:r>
            </w:ins>
          </w:p>
          <w:p w:rsidR="00AC7ADB" w:rsidRDefault="0040633D" w:rsidP="00140A32">
            <w:pPr>
              <w:rPr>
                <w:ins w:id="522" w:author="Sistemasuic" w:date="2019-11-22T09:02:00Z"/>
                <w:rFonts w:ascii="Calibri" w:hAnsi="Calibri"/>
                <w:color w:val="FF0000"/>
              </w:rPr>
            </w:pPr>
            <w:ins w:id="523" w:author="Sistemasuic" w:date="2019-11-21T12:10:00Z">
              <w:r>
                <w:rPr>
                  <w:rFonts w:ascii="Calibri" w:hAnsi="Calibri"/>
                  <w:color w:val="FF0000"/>
                </w:rPr>
                <w:t>David</w:t>
              </w:r>
            </w:ins>
            <w:ins w:id="524" w:author="Sistemasuic" w:date="2019-11-22T09:04:00Z">
              <w:r w:rsidR="00B22151">
                <w:rPr>
                  <w:rFonts w:ascii="Calibri" w:hAnsi="Calibri"/>
                  <w:color w:val="FF0000"/>
                </w:rPr>
                <w:t xml:space="preserve"> Ricardo</w:t>
              </w:r>
            </w:ins>
            <w:ins w:id="525" w:author="Sistemasuic" w:date="2019-11-21T12:10:00Z">
              <w:r>
                <w:rPr>
                  <w:rFonts w:ascii="Calibri" w:hAnsi="Calibri"/>
                  <w:color w:val="FF0000"/>
                </w:rPr>
                <w:t xml:space="preserve"> Duran Herrera</w:t>
              </w:r>
            </w:ins>
          </w:p>
          <w:p w:rsidR="00AC7ADB" w:rsidRDefault="0040633D" w:rsidP="00140A32">
            <w:pPr>
              <w:rPr>
                <w:ins w:id="526" w:author="Sistemasuic" w:date="2019-11-22T09:02:00Z"/>
                <w:rFonts w:ascii="Calibri" w:hAnsi="Calibri"/>
                <w:color w:val="FF0000"/>
              </w:rPr>
            </w:pPr>
            <w:ins w:id="527" w:author="Sistemasuic" w:date="2019-11-21T12:10:00Z">
              <w:r>
                <w:rPr>
                  <w:rFonts w:ascii="Calibri" w:hAnsi="Calibri"/>
                  <w:color w:val="FF0000"/>
                </w:rPr>
                <w:t>Maibeth Esperanza Roque</w:t>
              </w:r>
            </w:ins>
          </w:p>
          <w:p w:rsidR="00B22151" w:rsidRDefault="00360816" w:rsidP="00140A32">
            <w:pPr>
              <w:rPr>
                <w:ins w:id="528" w:author="Sistemasuic" w:date="2019-11-22T09:03:00Z"/>
                <w:rFonts w:ascii="Calibri" w:hAnsi="Calibri"/>
                <w:color w:val="FF0000"/>
              </w:rPr>
            </w:pPr>
            <w:ins w:id="529" w:author="Sistemasuic" w:date="2019-11-21T12:12:00Z">
              <w:r>
                <w:rPr>
                  <w:rFonts w:ascii="Calibri" w:hAnsi="Calibri"/>
                  <w:color w:val="FF0000"/>
                </w:rPr>
                <w:t>Maximiliano García Jacinto</w:t>
              </w:r>
            </w:ins>
          </w:p>
          <w:p w:rsidR="00B22151" w:rsidRDefault="00360816" w:rsidP="00140A32">
            <w:pPr>
              <w:rPr>
                <w:ins w:id="530" w:author="Sistemasuic" w:date="2019-11-22T09:03:00Z"/>
                <w:rFonts w:ascii="Calibri" w:hAnsi="Calibri"/>
                <w:color w:val="FF0000"/>
              </w:rPr>
            </w:pPr>
            <w:ins w:id="531" w:author="Sistemasuic" w:date="2019-11-21T12:12:00Z">
              <w:r>
                <w:rPr>
                  <w:rFonts w:ascii="Calibri" w:hAnsi="Calibri"/>
                  <w:color w:val="FF0000"/>
                </w:rPr>
                <w:t>Luz Sobeida</w:t>
              </w:r>
            </w:ins>
            <w:ins w:id="532" w:author="Sistemasuic" w:date="2019-11-21T12:13:00Z">
              <w:r>
                <w:rPr>
                  <w:rFonts w:ascii="Calibri" w:hAnsi="Calibri"/>
                  <w:color w:val="FF0000"/>
                </w:rPr>
                <w:t xml:space="preserve"> de la Cruz Olce</w:t>
              </w:r>
            </w:ins>
          </w:p>
          <w:p w:rsidR="00AC7ADB" w:rsidRDefault="00360816" w:rsidP="00140A32">
            <w:pPr>
              <w:rPr>
                <w:ins w:id="533" w:author="Sistemasuic" w:date="2019-11-22T09:03:00Z"/>
                <w:rFonts w:ascii="Calibri" w:hAnsi="Calibri"/>
                <w:color w:val="FF0000"/>
              </w:rPr>
            </w:pPr>
            <w:ins w:id="534" w:author="Sistemasuic" w:date="2019-11-21T12:13:00Z">
              <w:r>
                <w:rPr>
                  <w:rFonts w:ascii="Calibri" w:hAnsi="Calibri"/>
                  <w:color w:val="FF0000"/>
                </w:rPr>
                <w:t>Alfredo</w:t>
              </w:r>
            </w:ins>
            <w:ins w:id="535" w:author="Sistemasuic" w:date="2019-11-21T12:12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536" w:author="Sistemasuic" w:date="2019-11-21T12:14:00Z">
              <w:r>
                <w:rPr>
                  <w:rFonts w:ascii="Calibri" w:hAnsi="Calibri"/>
                  <w:color w:val="FF0000"/>
                </w:rPr>
                <w:t xml:space="preserve">Espinosa </w:t>
              </w:r>
            </w:ins>
            <w:ins w:id="537" w:author="Sistemasuic" w:date="2019-11-22T09:04:00Z">
              <w:r w:rsidR="00B22151">
                <w:rPr>
                  <w:rFonts w:ascii="Calibri" w:hAnsi="Calibri"/>
                  <w:color w:val="FF0000"/>
                </w:rPr>
                <w:t>Martínez</w:t>
              </w:r>
            </w:ins>
          </w:p>
          <w:p w:rsidR="00B22151" w:rsidRDefault="00360816" w:rsidP="00140A32">
            <w:pPr>
              <w:rPr>
                <w:ins w:id="538" w:author="Sistemasuic" w:date="2019-11-22T09:03:00Z"/>
                <w:rFonts w:ascii="Calibri" w:hAnsi="Calibri"/>
                <w:color w:val="FF0000"/>
              </w:rPr>
            </w:pPr>
            <w:ins w:id="539" w:author="Sistemasuic" w:date="2019-11-21T12:14:00Z">
              <w:r>
                <w:rPr>
                  <w:rFonts w:ascii="Calibri" w:hAnsi="Calibri"/>
                  <w:color w:val="FF0000"/>
                </w:rPr>
                <w:t xml:space="preserve">Gloria Janet Santiago </w:t>
              </w:r>
            </w:ins>
            <w:ins w:id="540" w:author="Sistemasuic" w:date="2019-11-21T12:17:00Z">
              <w:r>
                <w:rPr>
                  <w:rFonts w:ascii="Calibri" w:hAnsi="Calibri"/>
                  <w:color w:val="FF0000"/>
                </w:rPr>
                <w:t>Hernández</w:t>
              </w:r>
            </w:ins>
          </w:p>
          <w:p w:rsidR="00B22151" w:rsidRDefault="00360816" w:rsidP="00140A32">
            <w:pPr>
              <w:rPr>
                <w:ins w:id="541" w:author="Sistemasuic" w:date="2019-11-22T09:03:00Z"/>
                <w:rFonts w:ascii="Calibri" w:hAnsi="Calibri"/>
                <w:color w:val="FF0000"/>
              </w:rPr>
            </w:pPr>
            <w:ins w:id="542" w:author="Sistemasuic" w:date="2019-11-21T12:20:00Z">
              <w:r>
                <w:rPr>
                  <w:rFonts w:ascii="Calibri" w:hAnsi="Calibri"/>
                  <w:color w:val="FF0000"/>
                </w:rPr>
                <w:lastRenderedPageBreak/>
                <w:t>Daniel Chontal Villegas</w:t>
              </w:r>
            </w:ins>
          </w:p>
          <w:p w:rsidR="00B22151" w:rsidRDefault="00360816" w:rsidP="00140A32">
            <w:pPr>
              <w:rPr>
                <w:ins w:id="543" w:author="Sistemasuic" w:date="2019-11-22T09:06:00Z"/>
                <w:rFonts w:ascii="Calibri" w:hAnsi="Calibri"/>
                <w:color w:val="FF0000"/>
              </w:rPr>
            </w:pPr>
            <w:ins w:id="544" w:author="Sistemasuic" w:date="2019-11-21T12:21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545" w:author="Sistemasuic" w:date="2019-11-21T12:23:00Z">
              <w:r w:rsidR="002539E9">
                <w:rPr>
                  <w:rFonts w:ascii="Calibri" w:hAnsi="Calibri"/>
                  <w:color w:val="FF0000"/>
                </w:rPr>
                <w:t xml:space="preserve">Alejandro </w:t>
              </w:r>
            </w:ins>
            <w:ins w:id="546" w:author="Sistemasuic" w:date="2019-11-21T12:20:00Z">
              <w:r w:rsidR="00AC7ADB">
                <w:rPr>
                  <w:rFonts w:ascii="Calibri" w:hAnsi="Calibri"/>
                  <w:color w:val="FF0000"/>
                </w:rPr>
                <w:t>Ortega</w:t>
              </w:r>
            </w:ins>
            <w:ins w:id="547" w:author="Sistemasuic" w:date="2019-11-22T09:04:00Z">
              <w:r w:rsidR="00B22151">
                <w:rPr>
                  <w:rFonts w:ascii="Calibri" w:hAnsi="Calibri"/>
                  <w:color w:val="FF0000"/>
                </w:rPr>
                <w:t xml:space="preserve"> García</w:t>
              </w:r>
            </w:ins>
          </w:p>
          <w:p w:rsidR="00B22151" w:rsidRDefault="00B22151" w:rsidP="00140A32">
            <w:pPr>
              <w:rPr>
                <w:ins w:id="548" w:author="Sistemasuic" w:date="2019-11-22T09:09:00Z"/>
                <w:rFonts w:ascii="Calibri" w:hAnsi="Calibri"/>
                <w:color w:val="FF0000"/>
              </w:rPr>
            </w:pPr>
            <w:ins w:id="549" w:author="Sistemasuic" w:date="2019-11-22T09:05:00Z">
              <w:r>
                <w:rPr>
                  <w:rFonts w:ascii="Calibri" w:hAnsi="Calibri"/>
                  <w:color w:val="FF0000"/>
                </w:rPr>
                <w:t xml:space="preserve">Emmanuel De </w:t>
              </w:r>
            </w:ins>
            <w:ins w:id="550" w:author="Sistemasuic" w:date="2019-11-22T09:06:00Z">
              <w:r>
                <w:rPr>
                  <w:rFonts w:ascii="Calibri" w:hAnsi="Calibri"/>
                  <w:color w:val="FF0000"/>
                </w:rPr>
                <w:t>Jesús</w:t>
              </w:r>
            </w:ins>
            <w:ins w:id="551" w:author="Sistemasuic" w:date="2019-11-22T09:05:00Z">
              <w:r>
                <w:rPr>
                  <w:rFonts w:ascii="Calibri" w:hAnsi="Calibri"/>
                  <w:color w:val="FF0000"/>
                </w:rPr>
                <w:t xml:space="preserve"> Guillermin </w:t>
              </w:r>
            </w:ins>
            <w:ins w:id="552" w:author="Sistemasuic" w:date="2019-11-22T09:07:00Z">
              <w:r>
                <w:rPr>
                  <w:rFonts w:ascii="Calibri" w:hAnsi="Calibri"/>
                  <w:color w:val="FF0000"/>
                </w:rPr>
                <w:t>González</w:t>
              </w:r>
            </w:ins>
          </w:p>
          <w:p w:rsidR="00140A32" w:rsidDel="00360816" w:rsidRDefault="00B22151" w:rsidP="00140A32">
            <w:pPr>
              <w:rPr>
                <w:del w:id="553" w:author="Sistemasuic" w:date="2019-11-21T12:17:00Z"/>
                <w:rFonts w:ascii="Calibri" w:hAnsi="Calibri"/>
              </w:rPr>
            </w:pPr>
            <w:ins w:id="554" w:author="Sistemasuic" w:date="2019-11-22T09:09:00Z">
              <w:r>
                <w:rPr>
                  <w:rFonts w:ascii="Calibri" w:hAnsi="Calibri"/>
                  <w:color w:val="FF0000"/>
                </w:rPr>
                <w:t xml:space="preserve">Nayeli Barreiro </w:t>
              </w:r>
            </w:ins>
            <w:ins w:id="555" w:author="Sistemasuic" w:date="2019-11-22T09:10:00Z">
              <w:r>
                <w:rPr>
                  <w:rFonts w:ascii="Calibri" w:hAnsi="Calibri"/>
                  <w:color w:val="FF0000"/>
                </w:rPr>
                <w:t>González</w:t>
              </w:r>
            </w:ins>
            <w:ins w:id="556" w:author="Sistemasuic" w:date="2019-11-22T09:05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557" w:author="Sistemasuic" w:date="2019-11-21T12:09:00Z">
              <w:r w:rsidR="0040633D">
                <w:rPr>
                  <w:rFonts w:ascii="Calibri" w:hAnsi="Calibri"/>
                  <w:color w:val="FF0000"/>
                </w:rPr>
                <w:t xml:space="preserve"> </w:t>
              </w:r>
            </w:ins>
            <w:del w:id="558" w:author="Sistemasuic" w:date="2019-11-21T12:10:00Z">
              <w:r w:rsidR="00140A32" w:rsidRPr="00F273A8" w:rsidDel="0040633D">
                <w:rPr>
                  <w:rFonts w:ascii="Calibri" w:hAnsi="Calibri"/>
                  <w:color w:val="FF0000"/>
                </w:rPr>
                <w:delText xml:space="preserve">Hacer referencia </w:delText>
              </w:r>
              <w:r w:rsidR="00F9049B" w:rsidRPr="00F273A8" w:rsidDel="0040633D">
                <w:rPr>
                  <w:rFonts w:ascii="Calibri" w:hAnsi="Calibri"/>
                  <w:color w:val="FF0000"/>
                </w:rPr>
                <w:delText>al</w:delText>
              </w:r>
              <w:r w:rsidR="00140A32" w:rsidRPr="00F273A8" w:rsidDel="0040633D">
                <w:rPr>
                  <w:rFonts w:ascii="Calibri" w:hAnsi="Calibri"/>
                  <w:color w:val="FF0000"/>
                </w:rPr>
                <w:delText xml:space="preserve"> equipo de trabajo</w:delText>
              </w:r>
              <w:r w:rsidR="00827985" w:rsidDel="0040633D">
                <w:rPr>
                  <w:rFonts w:ascii="Calibri" w:hAnsi="Calibri"/>
                  <w:color w:val="FF0000"/>
                </w:rPr>
                <w:delText>(compañeros,amigos)</w:delText>
              </w:r>
              <w:r w:rsidR="00140A32" w:rsidRPr="00F273A8" w:rsidDel="0040633D">
                <w:rPr>
                  <w:rFonts w:ascii="Calibri" w:hAnsi="Calibri"/>
                  <w:color w:val="FF0000"/>
                </w:rPr>
                <w:delText>, que apoy</w:delText>
              </w:r>
              <w:r w:rsidR="00F9049B" w:rsidRPr="00F273A8" w:rsidDel="0040633D">
                <w:rPr>
                  <w:rFonts w:ascii="Calibri" w:hAnsi="Calibri"/>
                  <w:color w:val="FF0000"/>
                </w:rPr>
                <w:delText>ar</w:delText>
              </w:r>
              <w:r w:rsidR="00827985" w:rsidDel="0040633D">
                <w:rPr>
                  <w:rFonts w:ascii="Calibri" w:hAnsi="Calibri"/>
                  <w:color w:val="FF0000"/>
                </w:rPr>
                <w:delText>on</w:delText>
              </w:r>
              <w:r w:rsidR="00F9049B" w:rsidRPr="00F273A8" w:rsidDel="0040633D">
                <w:rPr>
                  <w:rFonts w:ascii="Calibri" w:hAnsi="Calibri"/>
                  <w:color w:val="FF0000"/>
                </w:rPr>
                <w:delText xml:space="preserve"> la realizaci</w:delText>
              </w:r>
            </w:del>
            <w:del w:id="559" w:author="Sistemasuic" w:date="2019-11-21T12:09:00Z">
              <w:r w:rsidR="00F9049B" w:rsidRPr="00F273A8" w:rsidDel="0040633D">
                <w:rPr>
                  <w:rFonts w:ascii="Calibri" w:hAnsi="Calibri"/>
                  <w:color w:val="FF0000"/>
                </w:rPr>
                <w:delText>ón del proyecto (Créditos)</w:delText>
              </w:r>
              <w:r w:rsidR="00140A32" w:rsidRPr="00F273A8" w:rsidDel="0040633D">
                <w:rPr>
                  <w:rFonts w:ascii="Calibri" w:hAnsi="Calibri"/>
                  <w:color w:val="FF0000"/>
                </w:rPr>
                <w:delText xml:space="preserve"> </w:delText>
              </w:r>
            </w:del>
          </w:p>
          <w:p w:rsidR="00F273A8" w:rsidDel="00B22151" w:rsidRDefault="00F273A8" w:rsidP="00140A32">
            <w:pPr>
              <w:rPr>
                <w:del w:id="560" w:author="Sistemasuic" w:date="2019-11-22T09:07:00Z"/>
                <w:rFonts w:ascii="Calibri" w:hAnsi="Calibri"/>
              </w:rPr>
            </w:pPr>
          </w:p>
          <w:p w:rsidR="005B17FC" w:rsidRPr="00F23FD7" w:rsidDel="00B22151" w:rsidRDefault="005B17FC" w:rsidP="00140A32">
            <w:pPr>
              <w:rPr>
                <w:del w:id="561" w:author="Sistemasuic" w:date="2019-11-22T09:07:00Z"/>
                <w:rFonts w:ascii="Calibri" w:hAnsi="Calibri"/>
              </w:rPr>
            </w:pPr>
          </w:p>
          <w:p w:rsidR="00F9049B" w:rsidRPr="00F23FD7" w:rsidRDefault="00F9049B" w:rsidP="00140A32">
            <w:pPr>
              <w:rPr>
                <w:rFonts w:ascii="Calibri" w:hAnsi="Calibri"/>
                <w:b/>
              </w:rPr>
            </w:pPr>
          </w:p>
        </w:tc>
      </w:tr>
      <w:tr w:rsidR="00140A32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F9049B" w:rsidRPr="00F23FD7" w:rsidRDefault="00F9049B" w:rsidP="00F9049B">
            <w:pPr>
              <w:rPr>
                <w:rFonts w:ascii="Calibri" w:hAnsi="Calibri"/>
                <w:b/>
                <w:u w:val="single"/>
              </w:rPr>
            </w:pPr>
            <w:r w:rsidRPr="00F23FD7">
              <w:rPr>
                <w:rFonts w:ascii="Calibri" w:hAnsi="Calibri"/>
                <w:b/>
                <w:u w:val="single"/>
              </w:rPr>
              <w:lastRenderedPageBreak/>
              <w:t>Recur</w:t>
            </w:r>
            <w:r w:rsidR="00C62E0A">
              <w:rPr>
                <w:rFonts w:ascii="Calibri" w:hAnsi="Calibri"/>
                <w:b/>
                <w:u w:val="single"/>
              </w:rPr>
              <w:t>sos Técnicos</w:t>
            </w:r>
          </w:p>
          <w:p w:rsidR="00140A32" w:rsidRPr="00F23FD7" w:rsidDel="00B22151" w:rsidRDefault="00140A32" w:rsidP="00140A32">
            <w:pPr>
              <w:rPr>
                <w:del w:id="562" w:author="Sistemasuic" w:date="2019-11-22T09:10:00Z"/>
                <w:rFonts w:ascii="Calibri" w:hAnsi="Calibri"/>
              </w:rPr>
            </w:pPr>
            <w:r w:rsidRPr="00F23FD7">
              <w:rPr>
                <w:rFonts w:ascii="Calibri" w:hAnsi="Calibri"/>
              </w:rPr>
              <w:t>¿</w:t>
            </w:r>
            <w:r w:rsidRPr="00F23FD7">
              <w:rPr>
                <w:rFonts w:ascii="Calibri" w:hAnsi="Calibri"/>
                <w:b/>
              </w:rPr>
              <w:t>CON QUÉ</w:t>
            </w:r>
            <w:r w:rsidR="00C62E0A">
              <w:rPr>
                <w:rFonts w:ascii="Calibri" w:hAnsi="Calibri"/>
              </w:rPr>
              <w:t xml:space="preserve"> </w:t>
            </w:r>
            <w:del w:id="563" w:author="Sistemasuic" w:date="2019-11-22T09:08:00Z">
              <w:r w:rsidR="00C62E0A" w:rsidRPr="00B22151" w:rsidDel="00B22151">
                <w:rPr>
                  <w:rFonts w:ascii="Calibri" w:hAnsi="Calibri"/>
                  <w:b/>
                  <w:rPrChange w:id="564" w:author="Sistemasuic" w:date="2019-11-22T09:08:00Z">
                    <w:rPr>
                      <w:rFonts w:ascii="Calibri" w:hAnsi="Calibri"/>
                    </w:rPr>
                  </w:rPrChange>
                </w:rPr>
                <w:delText>se hizo</w:delText>
              </w:r>
            </w:del>
            <w:ins w:id="565" w:author="Sistemasuic" w:date="2019-11-22T09:08:00Z">
              <w:r w:rsidR="00B22151" w:rsidRPr="00B22151">
                <w:rPr>
                  <w:rFonts w:ascii="Calibri" w:hAnsi="Calibri"/>
                  <w:b/>
                  <w:rPrChange w:id="566" w:author="Sistemasuic" w:date="2019-11-22T09:08:00Z">
                    <w:rPr>
                      <w:rFonts w:ascii="Calibri" w:hAnsi="Calibri"/>
                    </w:rPr>
                  </w:rPrChange>
                </w:rPr>
                <w:t>SE HIZO</w:t>
              </w:r>
            </w:ins>
            <w:r w:rsidRPr="00F23FD7">
              <w:rPr>
                <w:rFonts w:ascii="Calibri" w:hAnsi="Calibri"/>
              </w:rPr>
              <w:t>?</w:t>
            </w:r>
          </w:p>
          <w:p w:rsidR="00F07E23" w:rsidRDefault="00C62E0A" w:rsidP="00140A32">
            <w:pPr>
              <w:rPr>
                <w:ins w:id="567" w:author="Sistemasuic" w:date="2019-11-22T09:16:00Z"/>
                <w:rFonts w:ascii="Calibri" w:hAnsi="Calibri"/>
                <w:color w:val="FF0000"/>
              </w:rPr>
            </w:pPr>
            <w:del w:id="568" w:author="Sistemasuic" w:date="2019-11-22T09:10:00Z">
              <w:r w:rsidRPr="00C62E0A" w:rsidDel="00B22151">
                <w:rPr>
                  <w:rFonts w:ascii="Calibri" w:hAnsi="Calibri"/>
                  <w:color w:val="FF0000"/>
                </w:rPr>
                <w:delText xml:space="preserve">Que equipo se utilizó para realizar el proyecto, </w:delText>
              </w:r>
            </w:del>
          </w:p>
          <w:p w:rsidR="00F07E23" w:rsidRPr="009A5499" w:rsidRDefault="00806E4F" w:rsidP="00140A32">
            <w:pPr>
              <w:rPr>
                <w:ins w:id="569" w:author="Sistemasuic" w:date="2019-11-22T09:16:00Z"/>
                <w:rFonts w:ascii="Calibri" w:hAnsi="Calibri"/>
                <w:color w:val="FF0000"/>
                <w:lang w:val="en-US"/>
                <w:rPrChange w:id="570" w:author="USUARIO-1" w:date="2019-11-24T11:25:00Z">
                  <w:rPr>
                    <w:ins w:id="571" w:author="Sistemasuic" w:date="2019-11-22T09:16:00Z"/>
                    <w:rFonts w:ascii="Calibri" w:hAnsi="Calibri"/>
                    <w:color w:val="FF0000"/>
                  </w:rPr>
                </w:rPrChange>
              </w:rPr>
            </w:pPr>
            <w:ins w:id="572" w:author="Sistemasuic" w:date="2019-11-22T12:52:00Z">
              <w:r w:rsidRPr="009A5499">
                <w:rPr>
                  <w:rFonts w:ascii="Calibri" w:hAnsi="Calibri"/>
                  <w:color w:val="FF0000"/>
                  <w:lang w:val="en-US"/>
                  <w:rPrChange w:id="573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*</w:t>
              </w:r>
            </w:ins>
            <w:ins w:id="574" w:author="Sistemasuic" w:date="2019-11-22T09:17:00Z">
              <w:r w:rsidR="00F07E23" w:rsidRPr="009A5499">
                <w:rPr>
                  <w:rFonts w:ascii="Calibri" w:hAnsi="Calibri"/>
                  <w:color w:val="FF0000"/>
                  <w:lang w:val="en-US"/>
                  <w:rPrChange w:id="575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-</w:t>
              </w:r>
            </w:ins>
            <w:ins w:id="576" w:author="Sistemasuic" w:date="2019-11-22T09:16:00Z">
              <w:r w:rsidR="00F07E23" w:rsidRPr="009A5499">
                <w:rPr>
                  <w:rFonts w:ascii="Calibri" w:hAnsi="Calibri"/>
                  <w:color w:val="FF0000"/>
                  <w:lang w:val="en-US"/>
                  <w:rPrChange w:id="577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HARDWARE</w:t>
              </w:r>
            </w:ins>
            <w:ins w:id="578" w:author="Sistemasuic" w:date="2019-11-22T09:17:00Z">
              <w:r w:rsidR="00F07E23" w:rsidRPr="009A5499">
                <w:rPr>
                  <w:rFonts w:ascii="Calibri" w:hAnsi="Calibri"/>
                  <w:color w:val="FF0000"/>
                  <w:lang w:val="en-US"/>
                  <w:rPrChange w:id="579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 xml:space="preserve">-                                    </w:t>
              </w:r>
            </w:ins>
            <w:ins w:id="580" w:author="Sistemasuic" w:date="2019-11-22T09:58:00Z">
              <w:r w:rsidR="006C6400" w:rsidRPr="009A5499">
                <w:rPr>
                  <w:rFonts w:ascii="Calibri" w:hAnsi="Calibri"/>
                  <w:color w:val="FF0000"/>
                  <w:lang w:val="en-US"/>
                  <w:rPrChange w:id="581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 xml:space="preserve">                                   </w:t>
              </w:r>
            </w:ins>
            <w:ins w:id="582" w:author="Sistemasuic" w:date="2019-11-22T12:52:00Z">
              <w:r w:rsidRPr="009A5499">
                <w:rPr>
                  <w:rFonts w:ascii="Calibri" w:hAnsi="Calibri"/>
                  <w:color w:val="FF0000"/>
                  <w:lang w:val="en-US"/>
                  <w:rPrChange w:id="583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*</w:t>
              </w:r>
            </w:ins>
            <w:ins w:id="584" w:author="Sistemasuic" w:date="2019-11-22T09:58:00Z">
              <w:r w:rsidR="006C6400" w:rsidRPr="009A5499">
                <w:rPr>
                  <w:rFonts w:ascii="Calibri" w:hAnsi="Calibri"/>
                  <w:color w:val="FF0000"/>
                  <w:lang w:val="en-US"/>
                  <w:rPrChange w:id="585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softHyphen/>
              </w:r>
              <w:r w:rsidR="006C6400" w:rsidRPr="009A5499">
                <w:rPr>
                  <w:rFonts w:ascii="Calibri" w:hAnsi="Calibri"/>
                  <w:color w:val="FF0000"/>
                  <w:lang w:val="en-US"/>
                  <w:rPrChange w:id="586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softHyphen/>
                <w:t>-</w:t>
              </w:r>
            </w:ins>
            <w:ins w:id="587" w:author="Sistemasuic" w:date="2019-11-22T09:17:00Z">
              <w:r w:rsidR="00F07E23" w:rsidRPr="009A5499">
                <w:rPr>
                  <w:rFonts w:ascii="Calibri" w:hAnsi="Calibri"/>
                  <w:color w:val="FF0000"/>
                  <w:lang w:val="en-US"/>
                  <w:rPrChange w:id="588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SOFTWARE</w:t>
              </w:r>
            </w:ins>
            <w:ins w:id="589" w:author="Sistemasuic" w:date="2019-11-22T09:59:00Z">
              <w:r w:rsidR="006C6400" w:rsidRPr="009A5499">
                <w:rPr>
                  <w:rFonts w:ascii="Calibri" w:hAnsi="Calibri"/>
                  <w:color w:val="FF0000"/>
                  <w:lang w:val="en-US"/>
                  <w:rPrChange w:id="590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-</w:t>
              </w:r>
            </w:ins>
          </w:p>
          <w:p w:rsidR="00806E4F" w:rsidRPr="009A5499" w:rsidRDefault="00806E4F">
            <w:pPr>
              <w:tabs>
                <w:tab w:val="left" w:pos="2445"/>
              </w:tabs>
              <w:rPr>
                <w:ins w:id="591" w:author="Sistemasuic" w:date="2019-11-22T09:11:00Z"/>
                <w:rFonts w:ascii="Calibri" w:hAnsi="Calibri"/>
                <w:color w:val="FF0000"/>
                <w:lang w:val="en-US"/>
                <w:rPrChange w:id="592" w:author="USUARIO-1" w:date="2019-11-24T11:25:00Z">
                  <w:rPr>
                    <w:ins w:id="593" w:author="Sistemasuic" w:date="2019-11-22T09:11:00Z"/>
                    <w:rFonts w:ascii="Calibri" w:hAnsi="Calibri"/>
                    <w:color w:val="FF0000"/>
                  </w:rPr>
                </w:rPrChange>
              </w:rPr>
              <w:pPrChange w:id="594" w:author="Sistemasuic" w:date="2019-11-22T09:58:00Z">
                <w:pPr/>
              </w:pPrChange>
            </w:pPr>
            <w:ins w:id="595" w:author="Sistemasuic" w:date="2019-11-22T12:52:00Z">
              <w:r w:rsidRPr="009A5499">
                <w:rPr>
                  <w:rFonts w:ascii="Calibri" w:hAnsi="Calibri"/>
                  <w:color w:val="FF0000"/>
                  <w:lang w:val="en-US"/>
                  <w:rPrChange w:id="596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*</w:t>
              </w:r>
            </w:ins>
            <w:ins w:id="597" w:author="Sistemasuic" w:date="2019-11-22T09:11:00Z">
              <w:r w:rsidR="00B22151" w:rsidRPr="009A5499">
                <w:rPr>
                  <w:rFonts w:ascii="Calibri" w:hAnsi="Calibri"/>
                  <w:color w:val="FF0000"/>
                  <w:lang w:val="en-US"/>
                  <w:rPrChange w:id="598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sensor de gas (MQ4)</w:t>
              </w:r>
            </w:ins>
            <w:ins w:id="599" w:author="Sistemasuic" w:date="2019-11-22T09:58:00Z">
              <w:r w:rsidR="006C6400" w:rsidRPr="009A5499">
                <w:rPr>
                  <w:rFonts w:ascii="Calibri" w:hAnsi="Calibri"/>
                  <w:color w:val="FF0000"/>
                  <w:lang w:val="en-US"/>
                  <w:rPrChange w:id="600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ab/>
                <w:t xml:space="preserve">            </w:t>
              </w:r>
            </w:ins>
            <w:ins w:id="601" w:author="Sistemasuic" w:date="2019-11-22T09:59:00Z">
              <w:r w:rsidR="006C6400" w:rsidRPr="009A5499">
                <w:rPr>
                  <w:rFonts w:ascii="Calibri" w:hAnsi="Calibri"/>
                  <w:color w:val="FF0000"/>
                  <w:lang w:val="en-US"/>
                  <w:rPrChange w:id="602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 xml:space="preserve">                                    </w:t>
              </w:r>
            </w:ins>
            <w:ins w:id="603" w:author="Sistemasuic" w:date="2019-11-22T12:52:00Z">
              <w:r w:rsidRPr="009A5499">
                <w:rPr>
                  <w:rFonts w:ascii="Calibri" w:hAnsi="Calibri"/>
                  <w:color w:val="FF0000"/>
                  <w:lang w:val="en-US"/>
                  <w:rPrChange w:id="604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*</w:t>
              </w:r>
            </w:ins>
            <w:ins w:id="605" w:author="Sistemasuic" w:date="2019-11-22T12:50:00Z">
              <w:r w:rsidRPr="009A5499">
                <w:rPr>
                  <w:rFonts w:ascii="Calibri" w:hAnsi="Calibri"/>
                  <w:color w:val="FF0000"/>
                  <w:lang w:val="en-US"/>
                  <w:rPrChange w:id="606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JOMPERS</w:t>
              </w:r>
            </w:ins>
          </w:p>
          <w:p w:rsidR="00B22151" w:rsidRPr="009A5499" w:rsidRDefault="00806E4F" w:rsidP="00140A32">
            <w:pPr>
              <w:rPr>
                <w:ins w:id="607" w:author="Sistemasuic" w:date="2019-11-22T09:12:00Z"/>
                <w:rFonts w:ascii="Calibri" w:hAnsi="Calibri"/>
                <w:color w:val="FF0000"/>
                <w:lang w:val="en-US"/>
                <w:rPrChange w:id="608" w:author="USUARIO-1" w:date="2019-11-24T11:25:00Z">
                  <w:rPr>
                    <w:ins w:id="609" w:author="Sistemasuic" w:date="2019-11-22T09:12:00Z"/>
                    <w:rFonts w:ascii="Calibri" w:hAnsi="Calibri"/>
                    <w:color w:val="FF0000"/>
                  </w:rPr>
                </w:rPrChange>
              </w:rPr>
            </w:pPr>
            <w:ins w:id="610" w:author="Sistemasuic" w:date="2019-11-22T12:52:00Z">
              <w:r w:rsidRPr="009A5499">
                <w:rPr>
                  <w:rFonts w:ascii="Calibri" w:hAnsi="Calibri"/>
                  <w:color w:val="FF0000"/>
                  <w:lang w:val="en-US"/>
                  <w:rPrChange w:id="611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*</w:t>
              </w:r>
            </w:ins>
            <w:ins w:id="612" w:author="Sistemasuic" w:date="2019-11-22T09:12:00Z">
              <w:r w:rsidR="00B22151" w:rsidRPr="009A5499">
                <w:rPr>
                  <w:rFonts w:ascii="Calibri" w:hAnsi="Calibri"/>
                  <w:color w:val="FF0000"/>
                  <w:lang w:val="en-US"/>
                  <w:rPrChange w:id="613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>BUZZER</w:t>
              </w:r>
            </w:ins>
            <w:ins w:id="614" w:author="Sistemasuic" w:date="2019-11-22T12:51:00Z">
              <w:r w:rsidRPr="009A5499">
                <w:rPr>
                  <w:rFonts w:ascii="Calibri" w:hAnsi="Calibri"/>
                  <w:color w:val="FF0000"/>
                  <w:lang w:val="en-US"/>
                  <w:rPrChange w:id="615" w:author="USUARIO-1" w:date="2019-11-24T11:25:00Z">
                    <w:rPr>
                      <w:rFonts w:ascii="Calibri" w:hAnsi="Calibri"/>
                      <w:color w:val="FF0000"/>
                    </w:rPr>
                  </w:rPrChange>
                </w:rPr>
                <w:t xml:space="preserve">                                                                                 *TRAJETA SHIELD GPRS</w:t>
              </w:r>
            </w:ins>
          </w:p>
          <w:p w:rsidR="00B22151" w:rsidRDefault="00806E4F">
            <w:pPr>
              <w:tabs>
                <w:tab w:val="left" w:pos="4943"/>
              </w:tabs>
              <w:rPr>
                <w:ins w:id="616" w:author="Sistemasuic" w:date="2019-11-22T09:12:00Z"/>
                <w:rFonts w:ascii="Calibri" w:hAnsi="Calibri"/>
                <w:color w:val="FF0000"/>
              </w:rPr>
              <w:pPrChange w:id="617" w:author="Sistemasuic" w:date="2019-11-22T12:52:00Z">
                <w:pPr/>
              </w:pPrChange>
            </w:pPr>
            <w:ins w:id="618" w:author="Sistemasuic" w:date="2019-11-22T12:52:00Z">
              <w:r>
                <w:rPr>
                  <w:rFonts w:ascii="Calibri" w:hAnsi="Calibri"/>
                  <w:color w:val="FF0000"/>
                </w:rPr>
                <w:t>*</w:t>
              </w:r>
            </w:ins>
            <w:ins w:id="619" w:author="Sistemasuic" w:date="2019-11-22T09:12:00Z">
              <w:r w:rsidR="00B22151">
                <w:rPr>
                  <w:rFonts w:ascii="Calibri" w:hAnsi="Calibri"/>
                  <w:color w:val="FF0000"/>
                </w:rPr>
                <w:t>RELE</w:t>
              </w:r>
            </w:ins>
            <w:ins w:id="620" w:author="Sistemasuic" w:date="2019-11-22T12:53:00Z">
              <w:r>
                <w:rPr>
                  <w:rFonts w:ascii="Calibri" w:hAnsi="Calibri"/>
                  <w:color w:val="FF0000"/>
                </w:rPr>
                <w:t>E</w:t>
              </w:r>
            </w:ins>
            <w:ins w:id="621" w:author="Sistemasuic" w:date="2019-11-22T12:50:00Z">
              <w:r>
                <w:rPr>
                  <w:rFonts w:ascii="Calibri" w:hAnsi="Calibri"/>
                  <w:color w:val="FF0000"/>
                </w:rPr>
                <w:t xml:space="preserve">                                                                                     </w:t>
              </w:r>
            </w:ins>
            <w:ins w:id="622" w:author="Sistemasuic" w:date="2019-11-22T12:52:00Z">
              <w:r>
                <w:rPr>
                  <w:rFonts w:ascii="Calibri" w:hAnsi="Calibri"/>
                  <w:color w:val="FF0000"/>
                </w:rPr>
                <w:t>*FUENTE DE PODER DE 12 V.</w:t>
              </w:r>
            </w:ins>
          </w:p>
          <w:p w:rsidR="00B22151" w:rsidRDefault="00806E4F">
            <w:pPr>
              <w:tabs>
                <w:tab w:val="left" w:pos="4943"/>
              </w:tabs>
              <w:rPr>
                <w:ins w:id="623" w:author="Sistemasuic" w:date="2019-11-22T09:12:00Z"/>
                <w:rFonts w:ascii="Calibri" w:hAnsi="Calibri"/>
                <w:color w:val="FF0000"/>
              </w:rPr>
              <w:pPrChange w:id="624" w:author="Sistemasuic" w:date="2019-11-22T12:59:00Z">
                <w:pPr/>
              </w:pPrChange>
            </w:pPr>
            <w:ins w:id="625" w:author="Sistemasuic" w:date="2019-11-22T12:52:00Z">
              <w:r>
                <w:rPr>
                  <w:rFonts w:ascii="Calibri" w:hAnsi="Calibri"/>
                  <w:color w:val="FF0000"/>
                </w:rPr>
                <w:t>*</w:t>
              </w:r>
            </w:ins>
            <w:ins w:id="626" w:author="Sistemasuic" w:date="2019-11-22T09:12:00Z">
              <w:r w:rsidR="00B22151">
                <w:rPr>
                  <w:rFonts w:ascii="Calibri" w:hAnsi="Calibri"/>
                  <w:color w:val="FF0000"/>
                </w:rPr>
                <w:t>ARDUINO</w:t>
              </w:r>
            </w:ins>
            <w:ins w:id="627" w:author="Sistemasuic" w:date="2019-11-22T12:59:00Z">
              <w:r w:rsidR="001E176E">
                <w:rPr>
                  <w:rFonts w:ascii="Calibri" w:hAnsi="Calibri"/>
                  <w:color w:val="FF0000"/>
                </w:rPr>
                <w:t xml:space="preserve">                                                                              *ELECTROVALBULA</w:t>
              </w:r>
            </w:ins>
          </w:p>
          <w:p w:rsidR="00140A32" w:rsidRPr="00B22151" w:rsidRDefault="00806E4F" w:rsidP="00140A32">
            <w:pPr>
              <w:rPr>
                <w:rFonts w:ascii="Calibri" w:hAnsi="Calibri"/>
                <w:color w:val="FF0000"/>
                <w:rPrChange w:id="628" w:author="Sistemasuic" w:date="2019-11-22T09:11:00Z">
                  <w:rPr>
                    <w:rFonts w:ascii="Calibri" w:hAnsi="Calibri"/>
                  </w:rPr>
                </w:rPrChange>
              </w:rPr>
            </w:pPr>
            <w:ins w:id="629" w:author="Sistemasuic" w:date="2019-11-22T12:52:00Z">
              <w:r>
                <w:rPr>
                  <w:rFonts w:ascii="Calibri" w:hAnsi="Calibri"/>
                  <w:color w:val="FF0000"/>
                </w:rPr>
                <w:t>*</w:t>
              </w:r>
            </w:ins>
            <w:ins w:id="630" w:author="Sistemasuic" w:date="2019-11-22T09:12:00Z">
              <w:r w:rsidR="00B22151">
                <w:rPr>
                  <w:rFonts w:ascii="Calibri" w:hAnsi="Calibri"/>
                  <w:color w:val="FF0000"/>
                </w:rPr>
                <w:t>PROTO</w:t>
              </w:r>
            </w:ins>
            <w:ins w:id="631" w:author="Sistemasuic" w:date="2019-11-22T12:58:00Z">
              <w:r w:rsidR="001E176E">
                <w:rPr>
                  <w:rFonts w:ascii="Calibri" w:hAnsi="Calibri"/>
                  <w:color w:val="FF0000"/>
                </w:rPr>
                <w:t>BOARD</w:t>
              </w:r>
            </w:ins>
            <w:del w:id="632" w:author="Sistemasuic" w:date="2019-11-22T09:10:00Z">
              <w:r w:rsidR="00C62E0A" w:rsidRPr="00C62E0A" w:rsidDel="00B22151">
                <w:rPr>
                  <w:rFonts w:ascii="Calibri" w:hAnsi="Calibri"/>
                  <w:color w:val="FF0000"/>
                </w:rPr>
                <w:delText>hardware, software.</w:delText>
              </w:r>
            </w:del>
          </w:p>
          <w:p w:rsidR="00F9049B" w:rsidRDefault="00F9049B" w:rsidP="00140A32">
            <w:pPr>
              <w:rPr>
                <w:rFonts w:ascii="Calibri" w:hAnsi="Calibri"/>
                <w:b/>
                <w:u w:val="single"/>
              </w:rPr>
            </w:pPr>
          </w:p>
          <w:p w:rsidR="005B17FC" w:rsidRPr="00F23FD7" w:rsidRDefault="005B17FC" w:rsidP="00140A32">
            <w:pPr>
              <w:rPr>
                <w:rFonts w:ascii="Calibri" w:hAnsi="Calibri"/>
                <w:b/>
                <w:u w:val="single"/>
              </w:rPr>
            </w:pPr>
          </w:p>
        </w:tc>
      </w:tr>
      <w:tr w:rsidR="00140A32" w:rsidTr="00F23FD7">
        <w:trPr>
          <w:trHeight w:val="1164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140A32" w:rsidRPr="00F23FD7" w:rsidRDefault="00140A32" w:rsidP="00140A32">
            <w:pPr>
              <w:rPr>
                <w:rFonts w:ascii="Calibri" w:hAnsi="Calibri"/>
              </w:rPr>
            </w:pPr>
            <w:r w:rsidRPr="00F23FD7">
              <w:rPr>
                <w:rFonts w:ascii="Calibri" w:hAnsi="Calibri"/>
                <w:b/>
              </w:rPr>
              <w:t xml:space="preserve">RESULTADOS </w:t>
            </w:r>
            <w:r w:rsidRPr="00F23FD7">
              <w:rPr>
                <w:rFonts w:ascii="Calibri" w:hAnsi="Calibri"/>
              </w:rPr>
              <w:t>que se obtuvieron</w:t>
            </w:r>
          </w:p>
          <w:p w:rsidR="00F9049B" w:rsidRPr="00C62E0A" w:rsidDel="006C6400" w:rsidRDefault="006C6400">
            <w:pPr>
              <w:rPr>
                <w:del w:id="633" w:author="Sistemasuic" w:date="2019-11-22T10:07:00Z"/>
                <w:rFonts w:ascii="Calibri" w:hAnsi="Calibri"/>
                <w:color w:val="FF0000"/>
              </w:rPr>
            </w:pPr>
            <w:ins w:id="634" w:author="Sistemasuic" w:date="2019-11-22T10:01:00Z">
              <w:r>
                <w:rPr>
                  <w:rFonts w:ascii="Calibri" w:hAnsi="Calibri"/>
                  <w:color w:val="FF0000"/>
                </w:rPr>
                <w:t xml:space="preserve"> El objetivo si</w:t>
              </w:r>
            </w:ins>
            <w:ins w:id="635" w:author="Sistemasuic" w:date="2019-11-22T10:03:00Z">
              <w:r>
                <w:rPr>
                  <w:rFonts w:ascii="Calibri" w:hAnsi="Calibri"/>
                  <w:color w:val="FF0000"/>
                </w:rPr>
                <w:t xml:space="preserve"> </w:t>
              </w:r>
            </w:ins>
            <w:ins w:id="636" w:author="Sistemasuic" w:date="2019-11-22T10:01:00Z">
              <w:r>
                <w:rPr>
                  <w:rFonts w:ascii="Calibri" w:hAnsi="Calibri"/>
                  <w:color w:val="FF0000"/>
                </w:rPr>
                <w:t xml:space="preserve">se </w:t>
              </w:r>
            </w:ins>
            <w:ins w:id="637" w:author="Sistemasuic" w:date="2019-11-22T10:03:00Z">
              <w:r>
                <w:rPr>
                  <w:rFonts w:ascii="Calibri" w:hAnsi="Calibri"/>
                  <w:color w:val="FF0000"/>
                </w:rPr>
                <w:t>cumplió</w:t>
              </w:r>
            </w:ins>
            <w:ins w:id="638" w:author="Sistemasuic" w:date="2019-11-22T10:09:00Z">
              <w:r w:rsidR="001A539B">
                <w:rPr>
                  <w:rFonts w:ascii="Calibri" w:hAnsi="Calibri"/>
                  <w:color w:val="FF0000"/>
                </w:rPr>
                <w:t>,</w:t>
              </w:r>
            </w:ins>
            <w:ins w:id="639" w:author="Sistemasuic" w:date="2019-11-22T10:03:00Z">
              <w:r w:rsidR="00833410">
                <w:rPr>
                  <w:rFonts w:ascii="Calibri" w:hAnsi="Calibri"/>
                  <w:color w:val="FF0000"/>
                </w:rPr>
                <w:t xml:space="preserve"> los resultados</w:t>
              </w:r>
            </w:ins>
            <w:ins w:id="640" w:author="Sistemasuic" w:date="2019-11-22T10:08:00Z">
              <w:r w:rsidR="001A539B">
                <w:rPr>
                  <w:rFonts w:ascii="Calibri" w:hAnsi="Calibri"/>
                  <w:color w:val="FF0000"/>
                </w:rPr>
                <w:t xml:space="preserve"> fueron </w:t>
              </w:r>
              <w:r w:rsidR="00833410">
                <w:rPr>
                  <w:rFonts w:ascii="Calibri" w:hAnsi="Calibri"/>
                  <w:color w:val="FF0000"/>
                </w:rPr>
                <w:t>positivos</w:t>
              </w:r>
            </w:ins>
            <w:ins w:id="641" w:author="Sistemasuic" w:date="2019-11-22T10:09:00Z">
              <w:r w:rsidR="00833410">
                <w:rPr>
                  <w:rFonts w:ascii="Calibri" w:hAnsi="Calibri"/>
                  <w:color w:val="FF0000"/>
                </w:rPr>
                <w:t xml:space="preserve"> y satisfactori</w:t>
              </w:r>
              <w:r w:rsidR="001E176E">
                <w:rPr>
                  <w:rFonts w:ascii="Calibri" w:hAnsi="Calibri"/>
                  <w:color w:val="FF0000"/>
                </w:rPr>
                <w:t xml:space="preserve">os para el equipo ya que funciona adecuadamente y se </w:t>
              </w:r>
            </w:ins>
            <w:ins w:id="642" w:author="Sistemasuic" w:date="2019-11-22T13:00:00Z">
              <w:r w:rsidR="001E176E">
                <w:rPr>
                  <w:rFonts w:ascii="Calibri" w:hAnsi="Calibri"/>
                  <w:color w:val="FF0000"/>
                </w:rPr>
                <w:t>prevé</w:t>
              </w:r>
            </w:ins>
            <w:ins w:id="643" w:author="Sistemasuic" w:date="2019-11-22T10:09:00Z">
              <w:r w:rsidR="001E176E">
                <w:rPr>
                  <w:rFonts w:ascii="Calibri" w:hAnsi="Calibri"/>
                  <w:color w:val="FF0000"/>
                </w:rPr>
                <w:t xml:space="preserve"> </w:t>
              </w:r>
            </w:ins>
            <w:ins w:id="644" w:author="Sistemasuic" w:date="2019-11-22T13:01:00Z">
              <w:r w:rsidR="001E176E">
                <w:rPr>
                  <w:rFonts w:ascii="Calibri" w:hAnsi="Calibri"/>
                  <w:color w:val="FF0000"/>
                </w:rPr>
                <w:t>reducirá</w:t>
              </w:r>
            </w:ins>
            <w:ins w:id="645" w:author="Sistemasuic" w:date="2019-11-22T13:00:00Z">
              <w:r w:rsidR="001E176E">
                <w:rPr>
                  <w:rFonts w:ascii="Calibri" w:hAnsi="Calibri"/>
                  <w:color w:val="FF0000"/>
                </w:rPr>
                <w:t xml:space="preserve"> e</w:t>
              </w:r>
            </w:ins>
            <w:ins w:id="646" w:author="Sistemasuic" w:date="2019-11-22T10:30:00Z">
              <w:r w:rsidR="001E176E">
                <w:rPr>
                  <w:rFonts w:ascii="Calibri" w:hAnsi="Calibri"/>
                  <w:color w:val="FF0000"/>
                </w:rPr>
                <w:t>l riesgo de accidentes, tales como</w:t>
              </w:r>
            </w:ins>
            <w:ins w:id="647" w:author="Sistemasuic" w:date="2019-11-22T13:02:00Z">
              <w:r w:rsidR="001E176E">
                <w:rPr>
                  <w:rFonts w:ascii="Calibri" w:hAnsi="Calibri"/>
                  <w:color w:val="FF0000"/>
                </w:rPr>
                <w:t xml:space="preserve"> intoxicaciones, incendios e incluso </w:t>
              </w:r>
            </w:ins>
            <w:ins w:id="648" w:author="Sistemasuic" w:date="2019-11-22T13:03:00Z">
              <w:r w:rsidR="001E176E">
                <w:rPr>
                  <w:rFonts w:ascii="Calibri" w:hAnsi="Calibri"/>
                  <w:color w:val="FF0000"/>
                </w:rPr>
                <w:t>explosiones</w:t>
              </w:r>
            </w:ins>
            <w:ins w:id="649" w:author="Sistemasuic" w:date="2019-11-22T13:02:00Z">
              <w:r w:rsidR="001E176E">
                <w:rPr>
                  <w:rFonts w:ascii="Calibri" w:hAnsi="Calibri"/>
                  <w:color w:val="FF0000"/>
                </w:rPr>
                <w:t xml:space="preserve"> </w:t>
              </w:r>
            </w:ins>
            <w:ins w:id="650" w:author="Sistemasuic" w:date="2019-11-22T13:03:00Z">
              <w:r w:rsidR="001E176E">
                <w:rPr>
                  <w:rFonts w:ascii="Calibri" w:hAnsi="Calibri"/>
                  <w:color w:val="FF0000"/>
                </w:rPr>
                <w:t xml:space="preserve">que puedan cobrar </w:t>
              </w:r>
              <w:proofErr w:type="spellStart"/>
              <w:r w:rsidR="001E176E">
                <w:rPr>
                  <w:rFonts w:ascii="Calibri" w:hAnsi="Calibri"/>
                  <w:color w:val="FF0000"/>
                </w:rPr>
                <w:t>mas</w:t>
              </w:r>
              <w:proofErr w:type="spellEnd"/>
              <w:r w:rsidR="001E176E">
                <w:rPr>
                  <w:rFonts w:ascii="Calibri" w:hAnsi="Calibri"/>
                  <w:color w:val="FF0000"/>
                </w:rPr>
                <w:t xml:space="preserve"> vidas.</w:t>
              </w:r>
            </w:ins>
            <w:del w:id="651" w:author="Sistemasuic" w:date="2019-11-22T10:07:00Z">
              <w:r w:rsidR="00F9049B" w:rsidRPr="00C62E0A" w:rsidDel="006C6400">
                <w:rPr>
                  <w:rFonts w:ascii="Calibri" w:hAnsi="Calibri"/>
                  <w:color w:val="FF0000"/>
                </w:rPr>
                <w:delText>Se cumplió realmente el propósito y objetivos del proyecto.</w:delText>
              </w:r>
            </w:del>
          </w:p>
          <w:p w:rsidR="00F9049B" w:rsidRPr="00C62E0A" w:rsidDel="00833410" w:rsidRDefault="00F9049B">
            <w:pPr>
              <w:rPr>
                <w:del w:id="652" w:author="Sistemasuic" w:date="2019-11-22T10:13:00Z"/>
                <w:rFonts w:ascii="Calibri" w:hAnsi="Calibri"/>
                <w:color w:val="FF0000"/>
              </w:rPr>
            </w:pPr>
            <w:del w:id="653" w:author="Sistemasuic" w:date="2019-11-22T10:07:00Z">
              <w:r w:rsidRPr="00C62E0A" w:rsidDel="006C6400">
                <w:rPr>
                  <w:rFonts w:ascii="Calibri" w:hAnsi="Calibri"/>
                  <w:color w:val="FF0000"/>
                </w:rPr>
                <w:delText xml:space="preserve">Cuál será la siguiente </w:delText>
              </w:r>
              <w:r w:rsidR="00F23FD7" w:rsidRPr="00C62E0A" w:rsidDel="006C6400">
                <w:rPr>
                  <w:rFonts w:ascii="Calibri" w:hAnsi="Calibri"/>
                  <w:color w:val="FF0000"/>
                </w:rPr>
                <w:delText xml:space="preserve">que se </w:delText>
              </w:r>
            </w:del>
            <w:del w:id="654" w:author="Sistemasuic" w:date="2019-11-22T10:00:00Z">
              <w:r w:rsidR="00F23FD7" w:rsidRPr="00C62E0A" w:rsidDel="006C6400">
                <w:rPr>
                  <w:rFonts w:ascii="Calibri" w:hAnsi="Calibri"/>
                  <w:color w:val="FF0000"/>
                </w:rPr>
                <w:delText>trabajara</w:delText>
              </w:r>
            </w:del>
            <w:del w:id="655" w:author="Sistemasuic" w:date="2019-11-22T10:07:00Z">
              <w:r w:rsidR="00F23FD7" w:rsidRPr="00C62E0A" w:rsidDel="006C6400">
                <w:rPr>
                  <w:rFonts w:ascii="Calibri" w:hAnsi="Calibri"/>
                  <w:color w:val="FF0000"/>
                </w:rPr>
                <w:delText xml:space="preserve"> en el proyecto</w:delText>
              </w:r>
            </w:del>
          </w:p>
          <w:p w:rsidR="00F9049B" w:rsidDel="00833410" w:rsidRDefault="00F9049B" w:rsidP="00F9049B">
            <w:pPr>
              <w:rPr>
                <w:del w:id="656" w:author="Sistemasuic" w:date="2019-11-22T10:13:00Z"/>
                <w:rFonts w:ascii="Calibri" w:hAnsi="Calibri"/>
              </w:rPr>
            </w:pPr>
          </w:p>
          <w:p w:rsidR="005B17FC" w:rsidRPr="00F23FD7" w:rsidRDefault="005B17FC" w:rsidP="00F9049B">
            <w:pPr>
              <w:rPr>
                <w:rFonts w:ascii="Calibri" w:hAnsi="Calibri"/>
              </w:rPr>
            </w:pPr>
          </w:p>
        </w:tc>
      </w:tr>
      <w:tr w:rsidR="00F23FD7" w:rsidTr="00440A83">
        <w:trPr>
          <w:trHeight w:val="705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:rsidR="00440A83" w:rsidRDefault="00440A83" w:rsidP="00F23FD7">
            <w:pPr>
              <w:rPr>
                <w:rFonts w:ascii="Calibri" w:hAnsi="Calibri"/>
                <w:b/>
                <w:color w:val="FF0000"/>
              </w:rPr>
            </w:pPr>
            <w:r>
              <w:rPr>
                <w:rFonts w:ascii="Calibri" w:hAnsi="Calibri"/>
                <w:b/>
              </w:rPr>
              <w:t xml:space="preserve">Liga a </w:t>
            </w:r>
            <w:r w:rsidR="007B7333">
              <w:rPr>
                <w:rFonts w:ascii="Calibri" w:hAnsi="Calibri"/>
                <w:b/>
              </w:rPr>
              <w:t xml:space="preserve">EXPLICACIÓN del </w:t>
            </w:r>
            <w:r>
              <w:rPr>
                <w:rFonts w:ascii="Calibri" w:hAnsi="Calibri"/>
                <w:b/>
              </w:rPr>
              <w:t>Proyecto (</w:t>
            </w:r>
            <w:r w:rsidRPr="007B7333">
              <w:rPr>
                <w:rFonts w:ascii="Calibri" w:hAnsi="Calibri"/>
                <w:b/>
                <w:color w:val="FF0000"/>
              </w:rPr>
              <w:t>los</w:t>
            </w:r>
            <w:r>
              <w:rPr>
                <w:rFonts w:ascii="Calibri" w:hAnsi="Calibri"/>
                <w:b/>
                <w:color w:val="FF0000"/>
              </w:rPr>
              <w:t xml:space="preserve"> participantes deberán grabarse explicando su proyecto y sus alcances y subir este video a  </w:t>
            </w:r>
            <w:proofErr w:type="spellStart"/>
            <w:r w:rsidR="00520836" w:rsidRPr="007B7333">
              <w:rPr>
                <w:rFonts w:ascii="Calibri" w:hAnsi="Calibri"/>
                <w:b/>
                <w:color w:val="FF0000"/>
              </w:rPr>
              <w:t>Youtube</w:t>
            </w:r>
            <w:proofErr w:type="spellEnd"/>
            <w:r w:rsidR="00520836" w:rsidRPr="007B7333">
              <w:rPr>
                <w:rFonts w:ascii="Calibri" w:hAnsi="Calibri"/>
                <w:b/>
                <w:color w:val="FF0000"/>
              </w:rPr>
              <w:t xml:space="preserve"> </w:t>
            </w:r>
            <w:r w:rsidR="007B7333">
              <w:rPr>
                <w:rFonts w:ascii="Calibri" w:hAnsi="Calibri"/>
                <w:b/>
                <w:color w:val="FF0000"/>
              </w:rPr>
              <w:t xml:space="preserve">o </w:t>
            </w:r>
            <w:proofErr w:type="spellStart"/>
            <w:r w:rsidR="007B7333">
              <w:rPr>
                <w:rFonts w:ascii="Calibri" w:hAnsi="Calibri"/>
                <w:b/>
                <w:color w:val="FF0000"/>
              </w:rPr>
              <w:t>Vimeo</w:t>
            </w:r>
            <w:proofErr w:type="spellEnd"/>
            <w:r w:rsidR="007B7333">
              <w:rPr>
                <w:rFonts w:ascii="Calibri" w:hAnsi="Calibri"/>
                <w:b/>
                <w:color w:val="FF0000"/>
              </w:rPr>
              <w:t xml:space="preserve"> </w:t>
            </w:r>
            <w:r>
              <w:rPr>
                <w:rFonts w:ascii="Calibri" w:hAnsi="Calibri"/>
                <w:b/>
                <w:color w:val="FF0000"/>
              </w:rPr>
              <w:t>)</w:t>
            </w:r>
          </w:p>
          <w:p w:rsidR="00520836" w:rsidRDefault="00440A83" w:rsidP="00F23FD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  <w:color w:val="FF0000"/>
              </w:rPr>
              <w:t>L</w:t>
            </w:r>
            <w:r w:rsidR="007B7333" w:rsidRPr="007B7333">
              <w:rPr>
                <w:rFonts w:ascii="Calibri" w:hAnsi="Calibri"/>
                <w:b/>
                <w:color w:val="FF0000"/>
              </w:rPr>
              <w:t xml:space="preserve">os autores </w:t>
            </w:r>
            <w:r>
              <w:rPr>
                <w:rFonts w:ascii="Calibri" w:hAnsi="Calibri"/>
                <w:b/>
                <w:color w:val="FF0000"/>
              </w:rPr>
              <w:t>deben aparecer</w:t>
            </w:r>
            <w:r w:rsidR="007B7333" w:rsidRPr="007B7333">
              <w:rPr>
                <w:rFonts w:ascii="Calibri" w:hAnsi="Calibri"/>
                <w:b/>
                <w:color w:val="FF0000"/>
              </w:rPr>
              <w:t xml:space="preserve"> </w:t>
            </w:r>
            <w:r>
              <w:rPr>
                <w:rFonts w:ascii="Calibri" w:hAnsi="Calibri"/>
                <w:b/>
                <w:color w:val="FF0000"/>
              </w:rPr>
              <w:t>al inicio en el video para presentarse, el video no debe pasar de 4:00 min</w:t>
            </w:r>
            <w:r w:rsidR="007B7333" w:rsidRPr="007B7333">
              <w:rPr>
                <w:rFonts w:ascii="Calibri" w:hAnsi="Calibri"/>
                <w:b/>
                <w:color w:val="FF0000"/>
              </w:rPr>
              <w:t>utos.)</w:t>
            </w:r>
          </w:p>
          <w:p w:rsidR="00520836" w:rsidRDefault="009F4466" w:rsidP="00F23FD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 xml:space="preserve">Colocar Liga aquí: </w:t>
            </w:r>
          </w:p>
          <w:p w:rsidR="009F4466" w:rsidRDefault="009F4466" w:rsidP="00F23FD7">
            <w:pPr>
              <w:rPr>
                <w:rFonts w:ascii="Calibri" w:hAnsi="Calibri"/>
                <w:b/>
              </w:rPr>
            </w:pPr>
          </w:p>
          <w:p w:rsidR="00520836" w:rsidRDefault="007B7333" w:rsidP="00F23FD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Si  estas en CORTOMETRAJE o ANIMACIÓN  deberás además</w:t>
            </w:r>
            <w:r w:rsidR="00440A83">
              <w:rPr>
                <w:rFonts w:ascii="Calibri" w:hAnsi="Calibri"/>
                <w:b/>
              </w:rPr>
              <w:t xml:space="preserve">, incluir aquí la liga </w:t>
            </w:r>
            <w:r>
              <w:rPr>
                <w:rFonts w:ascii="Calibri" w:hAnsi="Calibri"/>
                <w:b/>
              </w:rPr>
              <w:t xml:space="preserve">( </w:t>
            </w:r>
            <w:del w:id="657" w:author="Sistemasuic" w:date="2019-11-21T13:32:00Z">
              <w:r w:rsidDel="003674BE">
                <w:rPr>
                  <w:rFonts w:ascii="Calibri" w:hAnsi="Calibri"/>
                  <w:b/>
                </w:rPr>
                <w:delText>youtube</w:delText>
              </w:r>
            </w:del>
            <w:ins w:id="658" w:author="Sistemasuic" w:date="2019-11-21T13:32:00Z">
              <w:r w:rsidR="003674BE">
                <w:rPr>
                  <w:rFonts w:ascii="Calibri" w:hAnsi="Calibri"/>
                  <w:b/>
                </w:rPr>
                <w:t>YouTube</w:t>
              </w:r>
            </w:ins>
            <w:r>
              <w:rPr>
                <w:rFonts w:ascii="Calibri" w:hAnsi="Calibri"/>
                <w:b/>
              </w:rPr>
              <w:t xml:space="preserve"> o </w:t>
            </w:r>
            <w:del w:id="659" w:author="Sistemasuic" w:date="2019-11-21T13:32:00Z">
              <w:r w:rsidDel="003674BE">
                <w:rPr>
                  <w:rFonts w:ascii="Calibri" w:hAnsi="Calibri"/>
                  <w:b/>
                </w:rPr>
                <w:delText>vimeo</w:delText>
              </w:r>
            </w:del>
            <w:ins w:id="660" w:author="Sistemasuic" w:date="2019-11-21T13:32:00Z">
              <w:r w:rsidR="003674BE">
                <w:rPr>
                  <w:rFonts w:ascii="Calibri" w:hAnsi="Calibri"/>
                  <w:b/>
                </w:rPr>
                <w:t>video</w:t>
              </w:r>
            </w:ins>
            <w:r>
              <w:rPr>
                <w:rFonts w:ascii="Calibri" w:hAnsi="Calibri"/>
                <w:b/>
              </w:rPr>
              <w:t xml:space="preserve"> ) donde está tu Proyecto</w:t>
            </w:r>
            <w:r w:rsidR="00440A83">
              <w:rPr>
                <w:rFonts w:ascii="Calibri" w:hAnsi="Calibri"/>
                <w:b/>
              </w:rPr>
              <w:t>, el cual debe tener como etiqueta   “Proyecto Multimedia X</w:t>
            </w:r>
            <w:r w:rsidR="009F4466">
              <w:rPr>
                <w:rFonts w:ascii="Calibri" w:hAnsi="Calibri"/>
                <w:b/>
              </w:rPr>
              <w:t>II</w:t>
            </w:r>
            <w:r w:rsidR="00440A83">
              <w:rPr>
                <w:rFonts w:ascii="Calibri" w:hAnsi="Calibri"/>
                <w:b/>
              </w:rPr>
              <w:t>I” y tu número de equipo.</w:t>
            </w:r>
          </w:p>
          <w:p w:rsidR="005B17FC" w:rsidRDefault="009F4466" w:rsidP="00F23FD7">
            <w:pPr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Colocar Liga Aquí:</w:t>
            </w:r>
          </w:p>
          <w:p w:rsidR="00440A83" w:rsidRDefault="00440A83" w:rsidP="00F23FD7">
            <w:pPr>
              <w:rPr>
                <w:rFonts w:ascii="Calibri" w:hAnsi="Calibri"/>
                <w:b/>
              </w:rPr>
            </w:pPr>
          </w:p>
          <w:p w:rsidR="00440A83" w:rsidRPr="00F23FD7" w:rsidRDefault="00440A83" w:rsidP="00F23FD7">
            <w:pPr>
              <w:rPr>
                <w:rFonts w:ascii="Calibri" w:hAnsi="Calibri"/>
                <w:b/>
              </w:rPr>
            </w:pPr>
          </w:p>
        </w:tc>
      </w:tr>
      <w:tr w:rsidR="00440A83" w:rsidTr="00440A83">
        <w:trPr>
          <w:trHeight w:val="2889"/>
        </w:trPr>
        <w:tc>
          <w:tcPr>
            <w:tcW w:w="8789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440A83" w:rsidRPr="00F23FD7" w:rsidRDefault="00440A83" w:rsidP="00440A83">
            <w:pPr>
              <w:rPr>
                <w:rFonts w:ascii="Calibri" w:hAnsi="Calibri"/>
                <w:b/>
              </w:rPr>
            </w:pPr>
            <w:r w:rsidRPr="00F23FD7">
              <w:rPr>
                <w:rFonts w:ascii="Calibri" w:hAnsi="Calibri"/>
                <w:b/>
              </w:rPr>
              <w:t xml:space="preserve">CONCLUSIONES </w:t>
            </w:r>
          </w:p>
          <w:p w:rsidR="00EE725B" w:rsidRDefault="00833410">
            <w:pPr>
              <w:rPr>
                <w:ins w:id="661" w:author="USUARIO-1" w:date="2019-11-24T12:27:00Z"/>
                <w:rFonts w:ascii="Calibri" w:hAnsi="Calibri"/>
                <w:color w:val="FF0000"/>
              </w:rPr>
            </w:pPr>
            <w:ins w:id="662" w:author="Sistemasuic" w:date="2019-11-22T10:15:00Z">
              <w:r>
                <w:rPr>
                  <w:rFonts w:ascii="Calibri" w:hAnsi="Calibri"/>
                  <w:color w:val="FF0000"/>
                </w:rPr>
                <w:t>El proyect</w:t>
              </w:r>
              <w:r w:rsidR="001A539B">
                <w:rPr>
                  <w:rFonts w:ascii="Calibri" w:hAnsi="Calibri"/>
                  <w:color w:val="FF0000"/>
                </w:rPr>
                <w:t>o</w:t>
              </w:r>
            </w:ins>
            <w:ins w:id="663" w:author="Sistemasuic" w:date="2019-11-22T10:35:00Z">
              <w:r w:rsidR="001A539B">
                <w:rPr>
                  <w:rFonts w:ascii="Calibri" w:hAnsi="Calibri"/>
                  <w:color w:val="FF0000"/>
                </w:rPr>
                <w:t xml:space="preserve"> inicio con</w:t>
              </w:r>
            </w:ins>
            <w:ins w:id="664" w:author="Sistemasuic" w:date="2019-11-22T10:15:00Z">
              <w:r w:rsidR="001A539B">
                <w:rPr>
                  <w:rFonts w:ascii="Calibri" w:hAnsi="Calibri"/>
                  <w:color w:val="FF0000"/>
                </w:rPr>
                <w:t xml:space="preserve"> </w:t>
              </w:r>
              <w:r>
                <w:rPr>
                  <w:rFonts w:ascii="Calibri" w:hAnsi="Calibri"/>
                  <w:color w:val="FF0000"/>
                </w:rPr>
                <w:t>la finalidad de</w:t>
              </w:r>
              <w:r w:rsidR="001E176E">
                <w:rPr>
                  <w:rFonts w:ascii="Calibri" w:hAnsi="Calibri"/>
                  <w:color w:val="FF0000"/>
                </w:rPr>
                <w:t xml:space="preserve"> salvaguardas la vida de las personas adultas</w:t>
              </w:r>
            </w:ins>
            <w:ins w:id="665" w:author="USUARIO-1" w:date="2019-11-24T12:26:00Z">
              <w:r w:rsidR="00EE725B">
                <w:rPr>
                  <w:rFonts w:ascii="Calibri" w:hAnsi="Calibri"/>
                  <w:color w:val="FF0000"/>
                </w:rPr>
                <w:t xml:space="preserve"> pero sobre todo evitar que cobre </w:t>
              </w:r>
            </w:ins>
            <w:ins w:id="666" w:author="USUARIO-1" w:date="2019-11-24T12:27:00Z">
              <w:r w:rsidR="00EE725B">
                <w:rPr>
                  <w:rFonts w:ascii="Calibri" w:hAnsi="Calibri"/>
                  <w:color w:val="FF0000"/>
                </w:rPr>
                <w:t>más</w:t>
              </w:r>
            </w:ins>
            <w:ins w:id="667" w:author="USUARIO-1" w:date="2019-11-24T12:26:00Z">
              <w:r w:rsidR="00EE725B">
                <w:rPr>
                  <w:rFonts w:ascii="Calibri" w:hAnsi="Calibri"/>
                  <w:color w:val="FF0000"/>
                </w:rPr>
                <w:t xml:space="preserve"> vidas</w:t>
              </w:r>
            </w:ins>
            <w:ins w:id="668" w:author="USUARIO-1" w:date="2019-11-24T12:27:00Z">
              <w:r w:rsidR="00EE725B">
                <w:rPr>
                  <w:rFonts w:ascii="Calibri" w:hAnsi="Calibri"/>
                  <w:color w:val="FF0000"/>
                </w:rPr>
                <w:t>.</w:t>
              </w:r>
            </w:ins>
          </w:p>
          <w:p w:rsidR="00440A83" w:rsidRPr="005F644F" w:rsidRDefault="001C45BB">
            <w:pPr>
              <w:rPr>
                <w:rFonts w:ascii="Calibri" w:hAnsi="Calibri"/>
                <w:color w:val="FF0000"/>
              </w:rPr>
            </w:pPr>
            <w:ins w:id="669" w:author="Sistemasuic" w:date="2019-11-22T10:21:00Z">
              <w:del w:id="670" w:author="USUARIO-1" w:date="2019-11-24T12:27:00Z">
                <w:r w:rsidDel="00EE725B">
                  <w:rPr>
                    <w:rFonts w:ascii="Calibri" w:hAnsi="Calibri"/>
                    <w:color w:val="FF0000"/>
                  </w:rPr>
                  <w:delText xml:space="preserve"> </w:delText>
                </w:r>
              </w:del>
            </w:ins>
            <w:ins w:id="671" w:author="Sistemasuic" w:date="2019-11-22T13:04:00Z">
              <w:del w:id="672" w:author="USUARIO-1" w:date="2019-11-24T12:27:00Z">
                <w:r w:rsidR="001E176E" w:rsidDel="00EE725B">
                  <w:rPr>
                    <w:rFonts w:ascii="Calibri" w:hAnsi="Calibri"/>
                    <w:color w:val="FF0000"/>
                  </w:rPr>
                  <w:delText>que</w:delText>
                </w:r>
              </w:del>
              <w:r w:rsidR="001E176E">
                <w:rPr>
                  <w:rFonts w:ascii="Calibri" w:hAnsi="Calibri"/>
                  <w:color w:val="FF0000"/>
                </w:rPr>
                <w:t xml:space="preserve"> </w:t>
              </w:r>
              <w:del w:id="673" w:author="USUARIO-1" w:date="2019-11-24T12:29:00Z">
                <w:r w:rsidR="001E176E" w:rsidDel="00EE725B">
                  <w:rPr>
                    <w:rFonts w:ascii="Calibri" w:hAnsi="Calibri"/>
                    <w:color w:val="FF0000"/>
                  </w:rPr>
                  <w:delText>hoy</w:delText>
                </w:r>
              </w:del>
            </w:ins>
            <w:ins w:id="674" w:author="USUARIO-1" w:date="2019-11-24T12:29:00Z">
              <w:r w:rsidR="00EE725B">
                <w:rPr>
                  <w:rFonts w:ascii="Calibri" w:hAnsi="Calibri"/>
                  <w:color w:val="FF0000"/>
                </w:rPr>
                <w:t>Hoy</w:t>
              </w:r>
            </w:ins>
            <w:ins w:id="675" w:author="Sistemasuic" w:date="2019-11-22T13:04:00Z">
              <w:r w:rsidR="001E176E">
                <w:rPr>
                  <w:rFonts w:ascii="Calibri" w:hAnsi="Calibri"/>
                  <w:color w:val="FF0000"/>
                </w:rPr>
                <w:t xml:space="preserve"> en </w:t>
              </w:r>
            </w:ins>
            <w:ins w:id="676" w:author="Sistemasuic" w:date="2019-11-22T13:08:00Z">
              <w:r w:rsidR="005F644F">
                <w:rPr>
                  <w:rFonts w:ascii="Calibri" w:hAnsi="Calibri"/>
                  <w:color w:val="FF0000"/>
                </w:rPr>
                <w:t>día</w:t>
              </w:r>
            </w:ins>
            <w:ins w:id="677" w:author="Sistemasuic" w:date="2019-11-22T13:04:00Z">
              <w:r w:rsidR="001E176E">
                <w:rPr>
                  <w:rFonts w:ascii="Calibri" w:hAnsi="Calibri"/>
                  <w:color w:val="FF0000"/>
                </w:rPr>
                <w:t xml:space="preserve"> por su edad</w:t>
              </w:r>
            </w:ins>
            <w:ins w:id="678" w:author="USUARIO-1" w:date="2019-11-24T12:27:00Z">
              <w:r w:rsidR="00EE725B">
                <w:rPr>
                  <w:rFonts w:ascii="Calibri" w:hAnsi="Calibri"/>
                  <w:color w:val="FF0000"/>
                </w:rPr>
                <w:t xml:space="preserve"> las personas adultas</w:t>
              </w:r>
            </w:ins>
            <w:ins w:id="679" w:author="Sistemasuic" w:date="2019-11-22T13:04:00Z">
              <w:r w:rsidR="001E176E">
                <w:rPr>
                  <w:rFonts w:ascii="Calibri" w:hAnsi="Calibri"/>
                  <w:color w:val="FF0000"/>
                </w:rPr>
                <w:t xml:space="preserve"> olvidan muchas cosas</w:t>
              </w:r>
            </w:ins>
            <w:ins w:id="680" w:author="USUARIO-1" w:date="2019-11-24T12:28:00Z">
              <w:r w:rsidR="00EE725B">
                <w:rPr>
                  <w:rFonts w:ascii="Calibri" w:hAnsi="Calibri"/>
                  <w:color w:val="FF0000"/>
                </w:rPr>
                <w:t xml:space="preserve"> </w:t>
              </w:r>
              <w:proofErr w:type="spellStart"/>
              <w:r w:rsidR="00EE725B">
                <w:rPr>
                  <w:rFonts w:ascii="Calibri" w:hAnsi="Calibri"/>
                  <w:color w:val="FF0000"/>
                </w:rPr>
                <w:t>asi</w:t>
              </w:r>
              <w:proofErr w:type="spellEnd"/>
              <w:r w:rsidR="00EE725B">
                <w:rPr>
                  <w:rFonts w:ascii="Calibri" w:hAnsi="Calibri"/>
                  <w:color w:val="FF0000"/>
                </w:rPr>
                <w:t xml:space="preserve"> como </w:t>
              </w:r>
              <w:proofErr w:type="spellStart"/>
              <w:r w:rsidR="00EE725B">
                <w:rPr>
                  <w:rFonts w:ascii="Calibri" w:hAnsi="Calibri"/>
                  <w:color w:val="FF0000"/>
                </w:rPr>
                <w:t>tambien</w:t>
              </w:r>
            </w:ins>
            <w:proofErr w:type="spellEnd"/>
            <w:ins w:id="681" w:author="Sistemasuic" w:date="2019-11-22T13:06:00Z">
              <w:r w:rsidR="005F644F">
                <w:rPr>
                  <w:rFonts w:ascii="Calibri" w:hAnsi="Calibri"/>
                  <w:color w:val="FF0000"/>
                </w:rPr>
                <w:t xml:space="preserve"> pierden la rapidez para hacer actividad</w:t>
              </w:r>
            </w:ins>
            <w:ins w:id="682" w:author="USUARIO-1" w:date="2019-11-24T12:28:00Z">
              <w:r w:rsidR="00EE725B">
                <w:rPr>
                  <w:rFonts w:ascii="Calibri" w:hAnsi="Calibri"/>
                  <w:color w:val="FF0000"/>
                </w:rPr>
                <w:t xml:space="preserve">es, </w:t>
              </w:r>
            </w:ins>
            <w:ins w:id="683" w:author="Sistemasuic" w:date="2019-11-22T13:06:00Z">
              <w:del w:id="684" w:author="USUARIO-1" w:date="2019-11-24T12:28:00Z">
                <w:r w:rsidR="005F644F" w:rsidDel="00EE725B">
                  <w:rPr>
                    <w:rFonts w:ascii="Calibri" w:hAnsi="Calibri"/>
                    <w:color w:val="FF0000"/>
                  </w:rPr>
                  <w:delText xml:space="preserve"> </w:delText>
                </w:r>
              </w:del>
            </w:ins>
            <w:ins w:id="685" w:author="Sistemasuic" w:date="2019-11-22T13:07:00Z">
              <w:del w:id="686" w:author="USUARIO-1" w:date="2019-11-24T12:28:00Z">
                <w:r w:rsidR="005F644F" w:rsidDel="00EE725B">
                  <w:rPr>
                    <w:rFonts w:ascii="Calibri" w:hAnsi="Calibri"/>
                    <w:color w:val="FF0000"/>
                  </w:rPr>
                  <w:delText>así</w:delText>
                </w:r>
              </w:del>
            </w:ins>
            <w:ins w:id="687" w:author="Sistemasuic" w:date="2019-11-22T13:06:00Z">
              <w:del w:id="688" w:author="USUARIO-1" w:date="2019-11-24T12:28:00Z">
                <w:r w:rsidR="005F644F" w:rsidDel="00EE725B">
                  <w:rPr>
                    <w:rFonts w:ascii="Calibri" w:hAnsi="Calibri"/>
                    <w:color w:val="FF0000"/>
                  </w:rPr>
                  <w:delText xml:space="preserve"> sea muy </w:delText>
                </w:r>
              </w:del>
            </w:ins>
            <w:ins w:id="689" w:author="Sistemasuic" w:date="2019-11-22T13:07:00Z">
              <w:del w:id="690" w:author="USUARIO-1" w:date="2019-11-24T12:28:00Z">
                <w:r w:rsidR="005F644F" w:rsidDel="00EE725B">
                  <w:rPr>
                    <w:rFonts w:ascii="Calibri" w:hAnsi="Calibri"/>
                    <w:color w:val="FF0000"/>
                  </w:rPr>
                  <w:delText>simple</w:delText>
                </w:r>
              </w:del>
            </w:ins>
            <w:ins w:id="691" w:author="Sistemasuic" w:date="2019-11-22T13:06:00Z">
              <w:r w:rsidR="005F644F">
                <w:rPr>
                  <w:rFonts w:ascii="Calibri" w:hAnsi="Calibri"/>
                  <w:color w:val="FF0000"/>
                </w:rPr>
                <w:t xml:space="preserve"> </w:t>
              </w:r>
            </w:ins>
            <w:ins w:id="692" w:author="Sistemasuic" w:date="2019-11-22T13:09:00Z">
              <w:r w:rsidR="005F644F">
                <w:rPr>
                  <w:rFonts w:ascii="Calibri" w:hAnsi="Calibri"/>
                  <w:color w:val="FF0000"/>
                </w:rPr>
                <w:t>por esa razón nos dimos a la tarea de innovar la estufa</w:t>
              </w:r>
            </w:ins>
            <w:ins w:id="693" w:author="USUARIO-1" w:date="2019-11-24T12:28:00Z">
              <w:r w:rsidR="00EE725B">
                <w:rPr>
                  <w:rFonts w:ascii="Calibri" w:hAnsi="Calibri"/>
                  <w:color w:val="FF0000"/>
                </w:rPr>
                <w:t xml:space="preserve"> convencional </w:t>
              </w:r>
            </w:ins>
            <w:ins w:id="694" w:author="Sistemasuic" w:date="2019-11-22T13:09:00Z">
              <w:r w:rsidR="005F644F">
                <w:rPr>
                  <w:rFonts w:ascii="Calibri" w:hAnsi="Calibri"/>
                  <w:color w:val="FF0000"/>
                </w:rPr>
                <w:t xml:space="preserve"> </w:t>
              </w:r>
            </w:ins>
            <w:ins w:id="695" w:author="Sistemasuic" w:date="2019-11-22T13:10:00Z">
              <w:r w:rsidR="005F644F">
                <w:rPr>
                  <w:rFonts w:ascii="Calibri" w:hAnsi="Calibri"/>
                  <w:color w:val="FF0000"/>
                </w:rPr>
                <w:t xml:space="preserve">para poder ayudar a los adultos mayores </w:t>
              </w:r>
            </w:ins>
            <w:ins w:id="696" w:author="Sistemasuic" w:date="2019-11-22T13:13:00Z">
              <w:del w:id="697" w:author="USUARIO-1" w:date="2019-11-24T12:29:00Z">
                <w:r w:rsidR="005F644F" w:rsidDel="00EE725B">
                  <w:rPr>
                    <w:rFonts w:ascii="Calibri" w:hAnsi="Calibri"/>
                    <w:color w:val="FF0000"/>
                  </w:rPr>
                  <w:delText>más</w:delText>
                </w:r>
              </w:del>
            </w:ins>
            <w:ins w:id="698" w:author="Sistemasuic" w:date="2019-11-22T13:10:00Z">
              <w:del w:id="699" w:author="USUARIO-1" w:date="2019-11-24T12:29:00Z">
                <w:r w:rsidR="005F644F" w:rsidDel="00EE725B">
                  <w:rPr>
                    <w:rFonts w:ascii="Calibri" w:hAnsi="Calibri"/>
                    <w:color w:val="FF0000"/>
                  </w:rPr>
                  <w:delText xml:space="preserve"> </w:delText>
                </w:r>
              </w:del>
            </w:ins>
            <w:ins w:id="700" w:author="USUARIO-1" w:date="2019-11-24T12:29:00Z">
              <w:r w:rsidR="00EE725B">
                <w:rPr>
                  <w:rFonts w:ascii="Calibri" w:hAnsi="Calibri"/>
                  <w:color w:val="FF0000"/>
                </w:rPr>
                <w:t xml:space="preserve">por eso </w:t>
              </w:r>
            </w:ins>
            <w:ins w:id="701" w:author="Sistemasuic" w:date="2019-11-22T13:10:00Z">
              <w:del w:id="702" w:author="USUARIO-1" w:date="2019-11-24T12:29:00Z">
                <w:r w:rsidR="005F644F" w:rsidDel="00EE725B">
                  <w:rPr>
                    <w:rFonts w:ascii="Calibri" w:hAnsi="Calibri"/>
                    <w:color w:val="FF0000"/>
                  </w:rPr>
                  <w:delText>sin embargo</w:delText>
                </w:r>
              </w:del>
              <w:r w:rsidR="005F644F">
                <w:rPr>
                  <w:rFonts w:ascii="Calibri" w:hAnsi="Calibri"/>
                  <w:color w:val="FF0000"/>
                </w:rPr>
                <w:t xml:space="preserve">  la </w:t>
              </w:r>
              <w:proofErr w:type="spellStart"/>
              <w:r w:rsidR="005F644F">
                <w:rPr>
                  <w:rFonts w:ascii="Calibri" w:hAnsi="Calibri"/>
                  <w:color w:val="FF0000"/>
                </w:rPr>
                <w:t>elektroher</w:t>
              </w:r>
            </w:ins>
            <w:ins w:id="703" w:author="Sistemasuic" w:date="2019-11-22T13:12:00Z">
              <w:r w:rsidR="005F644F">
                <w:rPr>
                  <w:rFonts w:ascii="Calibri" w:hAnsi="Calibri"/>
                  <w:color w:val="FF0000"/>
                </w:rPr>
                <w:t>t</w:t>
              </w:r>
            </w:ins>
            <w:proofErr w:type="spellEnd"/>
            <w:ins w:id="704" w:author="Sistemasuic" w:date="2019-11-22T13:15:00Z">
              <w:r w:rsidR="005F644F">
                <w:rPr>
                  <w:rFonts w:ascii="Calibri" w:hAnsi="Calibri"/>
                  <w:color w:val="FF0000"/>
                </w:rPr>
                <w:t xml:space="preserve"> es una alarma </w:t>
              </w:r>
            </w:ins>
            <w:ins w:id="705" w:author="Sistemasuic" w:date="2019-11-22T13:16:00Z">
              <w:r w:rsidR="005F644F">
                <w:rPr>
                  <w:rFonts w:ascii="Calibri" w:hAnsi="Calibri"/>
                  <w:color w:val="FF0000"/>
                </w:rPr>
                <w:t>automática</w:t>
              </w:r>
            </w:ins>
            <w:ins w:id="706" w:author="USUARIO-1" w:date="2019-11-24T12:30:00Z">
              <w:r w:rsidR="00EE725B">
                <w:rPr>
                  <w:rFonts w:ascii="Calibri" w:hAnsi="Calibri"/>
                  <w:color w:val="FF0000"/>
                </w:rPr>
                <w:t>, la cual</w:t>
              </w:r>
            </w:ins>
            <w:ins w:id="707" w:author="Sistemasuic" w:date="2019-11-22T13:16:00Z">
              <w:del w:id="708" w:author="USUARIO-1" w:date="2019-11-24T12:30:00Z">
                <w:r w:rsidR="005F644F" w:rsidDel="00EE725B">
                  <w:rPr>
                    <w:rFonts w:ascii="Calibri" w:hAnsi="Calibri"/>
                    <w:color w:val="FF0000"/>
                  </w:rPr>
                  <w:delText xml:space="preserve"> que</w:delText>
                </w:r>
              </w:del>
            </w:ins>
            <w:ins w:id="709" w:author="Sistemasuic" w:date="2019-11-22T13:12:00Z">
              <w:r w:rsidR="005F644F">
                <w:rPr>
                  <w:rFonts w:ascii="Calibri" w:hAnsi="Calibri"/>
                  <w:color w:val="FF0000"/>
                </w:rPr>
                <w:t xml:space="preserve"> es para todas las personas que estén in</w:t>
              </w:r>
              <w:r w:rsidR="0001790B">
                <w:rPr>
                  <w:rFonts w:ascii="Calibri" w:hAnsi="Calibri"/>
                  <w:color w:val="FF0000"/>
                </w:rPr>
                <w:t>teresadas en  evitar accidentes.</w:t>
              </w:r>
            </w:ins>
            <w:del w:id="710" w:author="Sistemasuic" w:date="2019-11-22T10:15:00Z">
              <w:r w:rsidR="00440A83" w:rsidDel="00833410">
                <w:rPr>
                  <w:rFonts w:ascii="Calibri" w:hAnsi="Calibri"/>
                  <w:color w:val="FF0000"/>
                </w:rPr>
                <w:delText>Tu comentario final sobre tu proyecto</w:delText>
              </w:r>
            </w:del>
            <w:del w:id="711" w:author="Sistemasuic" w:date="2019-11-22T10:13:00Z">
              <w:r w:rsidR="00440A83" w:rsidRPr="00C62E0A" w:rsidDel="00833410">
                <w:rPr>
                  <w:rFonts w:ascii="Calibri" w:hAnsi="Calibri"/>
                  <w:color w:val="FF0000"/>
                </w:rPr>
                <w:delText>.</w:delText>
              </w:r>
            </w:del>
          </w:p>
        </w:tc>
      </w:tr>
      <w:tr w:rsidR="00F23FD7" w:rsidTr="00F23FD7">
        <w:trPr>
          <w:trHeight w:val="1164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:rsidR="00F23FD7" w:rsidRPr="00F23FD7" w:rsidRDefault="00F23FD7" w:rsidP="00554FB4">
            <w:pPr>
              <w:spacing w:afterLines="40" w:after="96"/>
              <w:jc w:val="both"/>
              <w:rPr>
                <w:rFonts w:ascii="Calibri" w:eastAsia="Times New Roman" w:hAnsi="Calibri" w:cs="Times New Roman"/>
                <w:b/>
                <w:bCs/>
                <w:lang w:eastAsia="es-MX"/>
              </w:rPr>
            </w:pPr>
            <w:r w:rsidRPr="00F23FD7">
              <w:rPr>
                <w:rFonts w:ascii="Calibri" w:eastAsia="Times New Roman" w:hAnsi="Calibri" w:cs="Times New Roman"/>
                <w:b/>
                <w:bCs/>
                <w:lang w:eastAsia="es-MX"/>
              </w:rPr>
              <w:t xml:space="preserve">REFERENCIAS BIBLIOGRÁFICAS                                                                                                                        </w:t>
            </w:r>
          </w:p>
          <w:p w:rsidR="007B7333" w:rsidRDefault="00F23FD7">
            <w:pPr>
              <w:spacing w:afterLines="40" w:after="96"/>
              <w:jc w:val="both"/>
              <w:rPr>
                <w:rFonts w:ascii="Calibri" w:hAnsi="Calibri"/>
                <w:color w:val="FF0000"/>
              </w:rPr>
            </w:pPr>
            <w:r w:rsidRPr="00C62E0A">
              <w:rPr>
                <w:rFonts w:ascii="Calibri" w:hAnsi="Calibri"/>
                <w:color w:val="FF0000"/>
              </w:rPr>
              <w:t xml:space="preserve">Deben de estar por </w:t>
            </w:r>
            <w:del w:id="712" w:author="Sistemasuic" w:date="2019-11-21T13:32:00Z">
              <w:r w:rsidRPr="00C62E0A" w:rsidDel="003674BE">
                <w:rPr>
                  <w:rFonts w:ascii="Calibri" w:hAnsi="Calibri"/>
                  <w:color w:val="FF0000"/>
                </w:rPr>
                <w:delText>lo  menos</w:delText>
              </w:r>
            </w:del>
            <w:ins w:id="713" w:author="Sistemasuic" w:date="2019-11-21T13:32:00Z">
              <w:r w:rsidR="003674BE" w:rsidRPr="00C62E0A">
                <w:rPr>
                  <w:rFonts w:ascii="Calibri" w:hAnsi="Calibri"/>
                  <w:color w:val="FF0000"/>
                </w:rPr>
                <w:t>lo menos</w:t>
              </w:r>
            </w:ins>
            <w:r w:rsidRPr="00C62E0A">
              <w:rPr>
                <w:rFonts w:ascii="Calibri" w:hAnsi="Calibri"/>
                <w:color w:val="FF0000"/>
              </w:rPr>
              <w:t xml:space="preserve"> </w:t>
            </w:r>
            <w:r w:rsidR="00C62E0A">
              <w:rPr>
                <w:rFonts w:ascii="Calibri" w:hAnsi="Calibri"/>
                <w:color w:val="FF0000"/>
              </w:rPr>
              <w:t xml:space="preserve">tres </w:t>
            </w:r>
            <w:r w:rsidRPr="00C62E0A">
              <w:rPr>
                <w:rFonts w:ascii="Calibri" w:hAnsi="Calibri"/>
                <w:color w:val="FF0000"/>
              </w:rPr>
              <w:t xml:space="preserve">referencias principales (por ejemplo, artículos de periódicos, revistas científicas, libros, sitios de internet, </w:t>
            </w:r>
            <w:r w:rsidR="00C62E0A">
              <w:rPr>
                <w:rFonts w:ascii="Calibri" w:hAnsi="Calibri"/>
                <w:color w:val="FF0000"/>
              </w:rPr>
              <w:t xml:space="preserve">películas, animaciones, </w:t>
            </w:r>
            <w:r w:rsidRPr="00C62E0A">
              <w:rPr>
                <w:rFonts w:ascii="Calibri" w:hAnsi="Calibri"/>
                <w:color w:val="FF0000"/>
              </w:rPr>
              <w:t xml:space="preserve">etc.) de su investigación bibliográfica.        </w:t>
            </w:r>
          </w:p>
          <w:p w:rsidR="00C62E0A" w:rsidRDefault="00F23FD7">
            <w:pPr>
              <w:spacing w:afterLines="40" w:after="96"/>
              <w:jc w:val="both"/>
              <w:rPr>
                <w:rFonts w:ascii="Calibri" w:hAnsi="Calibri"/>
                <w:color w:val="FF0000"/>
              </w:rPr>
            </w:pPr>
            <w:r w:rsidRPr="00C62E0A">
              <w:rPr>
                <w:rFonts w:ascii="Calibri" w:hAnsi="Calibri"/>
                <w:color w:val="FF0000"/>
              </w:rPr>
              <w:t xml:space="preserve">                      </w:t>
            </w:r>
          </w:p>
          <w:p w:rsidR="00F23FD7" w:rsidRPr="00F23FD7" w:rsidRDefault="00F23FD7">
            <w:pPr>
              <w:spacing w:afterLines="40" w:after="96"/>
              <w:jc w:val="both"/>
              <w:rPr>
                <w:rFonts w:ascii="Calibri" w:hAnsi="Calibri"/>
                <w:b/>
              </w:rPr>
            </w:pPr>
            <w:r w:rsidRPr="00C62E0A">
              <w:rPr>
                <w:rFonts w:ascii="Calibri" w:eastAsia="Times New Roman" w:hAnsi="Calibri" w:cs="Times New Roman"/>
                <w:bCs/>
                <w:color w:val="FF0000"/>
                <w:lang w:eastAsia="es-MX"/>
              </w:rPr>
              <w:lastRenderedPageBreak/>
              <w:t xml:space="preserve">                                                                                                 </w:t>
            </w:r>
          </w:p>
        </w:tc>
      </w:tr>
    </w:tbl>
    <w:p w:rsidR="00F23FD7" w:rsidRDefault="00F23FD7" w:rsidP="00F23FD7">
      <w:pPr>
        <w:spacing w:after="40" w:line="240" w:lineRule="auto"/>
        <w:rPr>
          <w:rFonts w:eastAsia="Times New Roman" w:cs="Times New Roman"/>
          <w:b/>
          <w:bCs/>
          <w:sz w:val="24"/>
          <w:szCs w:val="24"/>
          <w:lang w:eastAsia="es-MX"/>
        </w:rPr>
      </w:pPr>
    </w:p>
    <w:p w:rsidR="00F23FD7" w:rsidRDefault="00F23FD7" w:rsidP="00F23FD7">
      <w:pPr>
        <w:spacing w:after="40" w:line="240" w:lineRule="auto"/>
        <w:jc w:val="both"/>
        <w:rPr>
          <w:rFonts w:eastAsia="Times New Roman" w:cs="Times New Roman"/>
          <w:bCs/>
          <w:color w:val="FF0000"/>
          <w:sz w:val="24"/>
          <w:szCs w:val="24"/>
          <w:lang w:eastAsia="es-MX"/>
        </w:rPr>
      </w:pPr>
      <w:r w:rsidRPr="00F23FD7">
        <w:rPr>
          <w:rFonts w:eastAsia="Times New Roman" w:cs="Times New Roman"/>
          <w:bCs/>
          <w:sz w:val="24"/>
          <w:szCs w:val="24"/>
          <w:lang w:eastAsia="es-MX"/>
        </w:rPr>
        <w:t xml:space="preserve">Este reporte científico tecnológico sobre el proceso de elaboración </w:t>
      </w:r>
      <w:r>
        <w:rPr>
          <w:rFonts w:eastAsia="Times New Roman" w:cs="Times New Roman"/>
          <w:bCs/>
          <w:sz w:val="24"/>
          <w:szCs w:val="24"/>
          <w:lang w:eastAsia="es-MX"/>
        </w:rPr>
        <w:t xml:space="preserve">del proyecto </w:t>
      </w:r>
      <w:r w:rsidR="00827985">
        <w:rPr>
          <w:rFonts w:eastAsia="Times New Roman" w:cs="Times New Roman"/>
          <w:bCs/>
          <w:sz w:val="24"/>
          <w:szCs w:val="24"/>
          <w:lang w:eastAsia="es-MX"/>
        </w:rPr>
        <w:t>fue</w:t>
      </w:r>
      <w:r w:rsidR="00440A83">
        <w:rPr>
          <w:rFonts w:eastAsia="Times New Roman" w:cs="Times New Roman"/>
          <w:bCs/>
          <w:sz w:val="24"/>
          <w:szCs w:val="24"/>
          <w:lang w:eastAsia="es-MX"/>
        </w:rPr>
        <w:t xml:space="preserve"> desarrollado por </w:t>
      </w:r>
      <w:del w:id="714" w:author="Sistemasuic" w:date="2019-11-21T13:31:00Z">
        <w:r w:rsidR="00440A83" w:rsidDel="003674BE">
          <w:rPr>
            <w:rFonts w:eastAsia="Times New Roman" w:cs="Times New Roman"/>
            <w:bCs/>
            <w:sz w:val="24"/>
            <w:szCs w:val="24"/>
            <w:lang w:eastAsia="es-MX"/>
          </w:rPr>
          <w:delText>los  Autores</w:delText>
        </w:r>
      </w:del>
      <w:ins w:id="715" w:author="Sistemasuic" w:date="2019-11-21T13:31:00Z">
        <w:r w:rsidR="003674BE">
          <w:rPr>
            <w:rFonts w:eastAsia="Times New Roman" w:cs="Times New Roman"/>
            <w:bCs/>
            <w:sz w:val="24"/>
            <w:szCs w:val="24"/>
            <w:lang w:eastAsia="es-MX"/>
          </w:rPr>
          <w:t>los Autores</w:t>
        </w:r>
      </w:ins>
      <w:r w:rsidR="00440A83">
        <w:rPr>
          <w:rFonts w:eastAsia="Times New Roman" w:cs="Times New Roman"/>
          <w:bCs/>
          <w:sz w:val="24"/>
          <w:szCs w:val="24"/>
          <w:lang w:eastAsia="es-MX"/>
        </w:rPr>
        <w:t xml:space="preserve"> y Asesor indicado en la portada de este documento.</w:t>
      </w:r>
      <w:r w:rsidRPr="00C62E0A"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 </w:t>
      </w:r>
    </w:p>
    <w:p w:rsidR="00C62E0A" w:rsidRDefault="00C62E0A" w:rsidP="00F23FD7">
      <w:pPr>
        <w:spacing w:after="40" w:line="240" w:lineRule="auto"/>
        <w:jc w:val="both"/>
        <w:rPr>
          <w:rFonts w:eastAsia="Times New Roman" w:cs="Times New Roman"/>
          <w:bCs/>
          <w:sz w:val="24"/>
          <w:szCs w:val="24"/>
          <w:lang w:eastAsia="es-MX"/>
        </w:rPr>
      </w:pPr>
    </w:p>
    <w:p w:rsidR="00C864EA" w:rsidRDefault="00F23FD7" w:rsidP="00C864EA">
      <w:pPr>
        <w:jc w:val="both"/>
        <w:rPr>
          <w:rFonts w:eastAsia="Times New Roman" w:cs="Times New Roman"/>
          <w:bCs/>
          <w:sz w:val="24"/>
          <w:szCs w:val="24"/>
          <w:lang w:eastAsia="es-MX"/>
        </w:rPr>
      </w:pPr>
      <w:r>
        <w:rPr>
          <w:rFonts w:eastAsia="Times New Roman" w:cs="Times New Roman"/>
          <w:bCs/>
          <w:sz w:val="24"/>
          <w:szCs w:val="24"/>
          <w:lang w:eastAsia="es-MX"/>
        </w:rPr>
        <w:t>Mismo que certificamos que es de nuestra</w:t>
      </w:r>
      <w:r w:rsidR="004421F8">
        <w:rPr>
          <w:rFonts w:eastAsia="Times New Roman" w:cs="Times New Roman"/>
          <w:bCs/>
          <w:sz w:val="24"/>
          <w:szCs w:val="24"/>
          <w:lang w:eastAsia="es-MX"/>
        </w:rPr>
        <w:t xml:space="preserve"> ple</w:t>
      </w:r>
      <w:r>
        <w:rPr>
          <w:rFonts w:eastAsia="Times New Roman" w:cs="Times New Roman"/>
          <w:bCs/>
          <w:sz w:val="24"/>
          <w:szCs w:val="24"/>
          <w:lang w:eastAsia="es-MX"/>
        </w:rPr>
        <w:t xml:space="preserve">na y original autoría, por lo cual nos declaramos </w:t>
      </w:r>
      <w:r w:rsidRPr="00C864EA">
        <w:rPr>
          <w:rFonts w:eastAsia="Times New Roman" w:cs="Times New Roman"/>
          <w:b/>
          <w:bCs/>
          <w:sz w:val="24"/>
          <w:szCs w:val="24"/>
          <w:lang w:eastAsia="es-MX"/>
        </w:rPr>
        <w:t>AUTORES INTELECTUALES</w:t>
      </w:r>
      <w:r>
        <w:rPr>
          <w:rFonts w:eastAsia="Times New Roman" w:cs="Times New Roman"/>
          <w:bCs/>
          <w:sz w:val="24"/>
          <w:szCs w:val="24"/>
          <w:lang w:eastAsia="es-MX"/>
        </w:rPr>
        <w:t xml:space="preserve"> del mismo</w:t>
      </w:r>
      <w:r w:rsidR="007B7333">
        <w:rPr>
          <w:rFonts w:eastAsia="Times New Roman" w:cs="Times New Roman"/>
          <w:bCs/>
          <w:sz w:val="24"/>
          <w:szCs w:val="24"/>
          <w:lang w:eastAsia="es-MX"/>
        </w:rPr>
        <w:t>.</w:t>
      </w:r>
    </w:p>
    <w:p w:rsidR="007B7333" w:rsidRDefault="007B7333" w:rsidP="00C864EA">
      <w:pPr>
        <w:jc w:val="both"/>
        <w:rPr>
          <w:rFonts w:eastAsia="Times New Roman" w:cs="Times New Roman"/>
          <w:bCs/>
          <w:sz w:val="24"/>
          <w:szCs w:val="24"/>
          <w:lang w:eastAsia="es-MX"/>
        </w:rPr>
      </w:pPr>
      <w:del w:id="716" w:author="Sistemasuic" w:date="2019-11-21T13:32:00Z">
        <w:r w:rsidDel="003674BE">
          <w:rPr>
            <w:rFonts w:eastAsia="Times New Roman" w:cs="Times New Roman"/>
            <w:bCs/>
            <w:sz w:val="24"/>
            <w:szCs w:val="24"/>
            <w:lang w:eastAsia="es-MX"/>
          </w:rPr>
          <w:delText>El</w:delText>
        </w:r>
      </w:del>
      <w:ins w:id="717" w:author="Sistemasuic" w:date="2019-11-21T13:32:00Z">
        <w:r w:rsidR="003674BE">
          <w:rPr>
            <w:rFonts w:eastAsia="Times New Roman" w:cs="Times New Roman"/>
            <w:bCs/>
            <w:sz w:val="24"/>
            <w:szCs w:val="24"/>
            <w:lang w:eastAsia="es-MX"/>
          </w:rPr>
          <w:t>Él</w:t>
        </w:r>
      </w:ins>
      <w:r>
        <w:rPr>
          <w:rFonts w:eastAsia="Times New Roman" w:cs="Times New Roman"/>
          <w:bCs/>
          <w:sz w:val="24"/>
          <w:szCs w:val="24"/>
          <w:lang w:eastAsia="es-MX"/>
        </w:rPr>
        <w:t xml:space="preserve"> </w:t>
      </w:r>
      <w:del w:id="718" w:author="Sistemasuic" w:date="2019-11-21T13:32:00Z">
        <w:r w:rsidDel="003674BE">
          <w:rPr>
            <w:rFonts w:eastAsia="Times New Roman" w:cs="Times New Roman"/>
            <w:bCs/>
            <w:sz w:val="24"/>
            <w:szCs w:val="24"/>
            <w:lang w:eastAsia="es-MX"/>
          </w:rPr>
          <w:delText>envió  del</w:delText>
        </w:r>
      </w:del>
      <w:ins w:id="719" w:author="Sistemasuic" w:date="2019-11-21T13:32:00Z">
        <w:r w:rsidR="003674BE">
          <w:rPr>
            <w:rFonts w:eastAsia="Times New Roman" w:cs="Times New Roman"/>
            <w:bCs/>
            <w:sz w:val="24"/>
            <w:szCs w:val="24"/>
            <w:lang w:eastAsia="es-MX"/>
          </w:rPr>
          <w:t>envió del</w:t>
        </w:r>
      </w:ins>
      <w:r>
        <w:rPr>
          <w:rFonts w:eastAsia="Times New Roman" w:cs="Times New Roman"/>
          <w:bCs/>
          <w:sz w:val="24"/>
          <w:szCs w:val="24"/>
          <w:lang w:eastAsia="es-MX"/>
        </w:rPr>
        <w:t xml:space="preserve"> presente Reporte indica la aceptación de la autoría del proyecto</w:t>
      </w:r>
      <w:r w:rsidR="00440A83">
        <w:rPr>
          <w:rFonts w:eastAsia="Times New Roman" w:cs="Times New Roman"/>
          <w:bCs/>
          <w:sz w:val="24"/>
          <w:szCs w:val="24"/>
          <w:lang w:eastAsia="es-MX"/>
        </w:rPr>
        <w:t>.</w:t>
      </w:r>
      <w:r>
        <w:rPr>
          <w:rFonts w:eastAsia="Times New Roman" w:cs="Times New Roman"/>
          <w:bCs/>
          <w:sz w:val="24"/>
          <w:szCs w:val="24"/>
          <w:lang w:eastAsia="es-MX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F5AAF" w:rsidTr="003F5AAF">
        <w:tc>
          <w:tcPr>
            <w:tcW w:w="9204" w:type="dxa"/>
          </w:tcPr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P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FF0000"/>
                <w:sz w:val="24"/>
                <w:szCs w:val="24"/>
                <w:lang w:eastAsia="es-MX"/>
              </w:rPr>
            </w:pPr>
            <w:r w:rsidRPr="003F5AAF">
              <w:rPr>
                <w:rFonts w:eastAsia="Times New Roman" w:cs="Times New Roman"/>
                <w:b/>
                <w:bCs/>
                <w:color w:val="FF0000"/>
                <w:sz w:val="24"/>
                <w:szCs w:val="24"/>
                <w:lang w:eastAsia="es-MX"/>
              </w:rPr>
              <w:t xml:space="preserve">Insertar Comprobante de </w:t>
            </w:r>
            <w:r w:rsidR="009F4466">
              <w:rPr>
                <w:rFonts w:eastAsia="Times New Roman" w:cs="Times New Roman"/>
                <w:b/>
                <w:bCs/>
                <w:color w:val="FF0000"/>
                <w:sz w:val="24"/>
                <w:szCs w:val="24"/>
                <w:lang w:eastAsia="es-MX"/>
              </w:rPr>
              <w:t>Pago</w:t>
            </w:r>
            <w:r w:rsidRPr="003F5AAF">
              <w:rPr>
                <w:rFonts w:eastAsia="Times New Roman" w:cs="Times New Roman"/>
                <w:b/>
                <w:bCs/>
                <w:color w:val="FF0000"/>
                <w:sz w:val="24"/>
                <w:szCs w:val="24"/>
                <w:lang w:eastAsia="es-MX"/>
              </w:rPr>
              <w:t xml:space="preserve"> de Cuota de Inscripción</w:t>
            </w:r>
            <w:r w:rsidR="00FB2B67">
              <w:rPr>
                <w:rFonts w:eastAsia="Times New Roman" w:cs="Times New Roman"/>
                <w:b/>
                <w:bCs/>
                <w:color w:val="FF0000"/>
                <w:sz w:val="24"/>
                <w:szCs w:val="24"/>
                <w:lang w:eastAsia="es-MX"/>
              </w:rPr>
              <w:t xml:space="preserve"> o BECA</w:t>
            </w: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  <w:p w:rsidR="003F5AAF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es-MX"/>
              </w:rPr>
            </w:pPr>
          </w:p>
        </w:tc>
      </w:tr>
    </w:tbl>
    <w:p w:rsidR="00F23FD7" w:rsidRDefault="00F23FD7" w:rsidP="00F23FD7">
      <w:pPr>
        <w:spacing w:after="40" w:line="240" w:lineRule="auto"/>
        <w:jc w:val="center"/>
        <w:rPr>
          <w:rFonts w:eastAsia="Times New Roman" w:cs="Times New Roman"/>
          <w:b/>
          <w:bCs/>
          <w:sz w:val="24"/>
          <w:szCs w:val="24"/>
          <w:lang w:eastAsia="es-MX"/>
        </w:rPr>
      </w:pPr>
    </w:p>
    <w:p w:rsidR="00F23FD7" w:rsidRDefault="00F23FD7" w:rsidP="00F23FD7">
      <w:pPr>
        <w:spacing w:after="40" w:line="240" w:lineRule="auto"/>
        <w:jc w:val="center"/>
        <w:rPr>
          <w:rFonts w:eastAsia="Times New Roman" w:cs="Times New Roman"/>
          <w:b/>
          <w:bCs/>
          <w:sz w:val="24"/>
          <w:szCs w:val="24"/>
          <w:lang w:eastAsia="es-MX"/>
        </w:rPr>
      </w:pPr>
      <w:r>
        <w:rPr>
          <w:rFonts w:eastAsia="Times New Roman" w:cs="Times New Roman"/>
          <w:b/>
          <w:bCs/>
          <w:sz w:val="24"/>
          <w:szCs w:val="24"/>
          <w:lang w:eastAsia="es-MX"/>
        </w:rPr>
        <w:t>ANEXOS</w:t>
      </w:r>
    </w:p>
    <w:p w:rsidR="00F23FD7" w:rsidRPr="005B17FC" w:rsidRDefault="007B7333" w:rsidP="00F23FD7">
      <w:pPr>
        <w:spacing w:after="40" w:line="240" w:lineRule="auto"/>
        <w:jc w:val="both"/>
        <w:rPr>
          <w:rFonts w:eastAsia="Times New Roman" w:cs="Times New Roman"/>
          <w:bCs/>
          <w:color w:val="FF0000"/>
          <w:sz w:val="24"/>
          <w:szCs w:val="24"/>
          <w:lang w:eastAsia="es-MX"/>
        </w:rPr>
      </w:pPr>
      <w:r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Colocar </w:t>
      </w:r>
      <w:proofErr w:type="spellStart"/>
      <w:r>
        <w:rPr>
          <w:rFonts w:eastAsia="Times New Roman" w:cs="Times New Roman"/>
          <w:bCs/>
          <w:color w:val="FF0000"/>
          <w:sz w:val="24"/>
          <w:szCs w:val="24"/>
          <w:lang w:eastAsia="es-MX"/>
        </w:rPr>
        <w:t>aqui</w:t>
      </w:r>
      <w:proofErr w:type="spellEnd"/>
      <w:r w:rsidR="00F23FD7" w:rsidRPr="005B17FC"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 toda información que</w:t>
      </w:r>
      <w:r w:rsidR="005B17FC" w:rsidRPr="005B17FC"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 los autores consideren como soporte al proyecto, </w:t>
      </w:r>
      <w:r w:rsidR="00F23FD7" w:rsidRPr="005B17FC"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entran investigaciones claves, fotografías, graficas, encuestas, </w:t>
      </w:r>
      <w:r w:rsidR="005B17FC" w:rsidRPr="005B17FC"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cartas de empresas, </w:t>
      </w:r>
      <w:r>
        <w:rPr>
          <w:rFonts w:eastAsia="Times New Roman" w:cs="Times New Roman"/>
          <w:bCs/>
          <w:color w:val="FF0000"/>
          <w:sz w:val="24"/>
          <w:szCs w:val="24"/>
          <w:lang w:eastAsia="es-MX"/>
        </w:rPr>
        <w:t xml:space="preserve">pruebas de laboratorio,  </w:t>
      </w:r>
      <w:r w:rsidR="00F23FD7" w:rsidRPr="005B17FC">
        <w:rPr>
          <w:rFonts w:eastAsia="Times New Roman" w:cs="Times New Roman"/>
          <w:bCs/>
          <w:color w:val="FF0000"/>
          <w:sz w:val="24"/>
          <w:szCs w:val="24"/>
          <w:lang w:eastAsia="es-MX"/>
        </w:rPr>
        <w:t>etc.</w:t>
      </w:r>
    </w:p>
    <w:p w:rsidR="00F23FD7" w:rsidRPr="00F23FD7" w:rsidRDefault="00F23FD7" w:rsidP="00F23FD7">
      <w:pPr>
        <w:tabs>
          <w:tab w:val="left" w:pos="3834"/>
        </w:tabs>
        <w:spacing w:line="240" w:lineRule="auto"/>
        <w:jc w:val="center"/>
        <w:rPr>
          <w:rFonts w:asciiTheme="majorHAnsi" w:hAnsiTheme="majorHAnsi" w:cs="Arial"/>
          <w:b/>
          <w:sz w:val="24"/>
          <w:szCs w:val="24"/>
        </w:rPr>
      </w:pPr>
    </w:p>
    <w:sectPr w:rsidR="00F23FD7" w:rsidRPr="00F23FD7" w:rsidSect="00827985">
      <w:headerReference w:type="default" r:id="rId13"/>
      <w:pgSz w:w="12240" w:h="15840"/>
      <w:pgMar w:top="1620" w:right="1325" w:bottom="1135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4C7B" w:rsidRDefault="00A64C7B" w:rsidP="00E36C4C">
      <w:pPr>
        <w:spacing w:after="0" w:line="240" w:lineRule="auto"/>
      </w:pPr>
      <w:r>
        <w:separator/>
      </w:r>
    </w:p>
  </w:endnote>
  <w:endnote w:type="continuationSeparator" w:id="0">
    <w:p w:rsidR="00A64C7B" w:rsidRDefault="00A64C7B" w:rsidP="00E36C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4C7B" w:rsidRDefault="00A64C7B" w:rsidP="00E36C4C">
      <w:pPr>
        <w:spacing w:after="0" w:line="240" w:lineRule="auto"/>
      </w:pPr>
      <w:r>
        <w:separator/>
      </w:r>
    </w:p>
  </w:footnote>
  <w:footnote w:type="continuationSeparator" w:id="0">
    <w:p w:rsidR="00A64C7B" w:rsidRDefault="00A64C7B" w:rsidP="00E36C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52E3" w:rsidRDefault="00DE52E3" w:rsidP="00D82A30">
    <w:pPr>
      <w:pStyle w:val="Encabezado"/>
      <w:ind w:left="-851" w:right="-851"/>
    </w:pPr>
    <w:r>
      <w:rPr>
        <w:b/>
        <w:noProof/>
        <w:sz w:val="28"/>
        <w:lang w:eastAsia="es-MX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column">
            <wp:posOffset>4491355</wp:posOffset>
          </wp:positionH>
          <wp:positionV relativeFrom="paragraph">
            <wp:posOffset>7620</wp:posOffset>
          </wp:positionV>
          <wp:extent cx="1859915" cy="601345"/>
          <wp:effectExtent l="0" t="0" r="0" b="0"/>
          <wp:wrapTight wrapText="bothSides">
            <wp:wrapPolygon edited="0">
              <wp:start x="18584" y="0"/>
              <wp:lineTo x="1991" y="6843"/>
              <wp:lineTo x="221" y="8211"/>
              <wp:lineTo x="0" y="20528"/>
              <wp:lineTo x="12389" y="20528"/>
              <wp:lineTo x="14380" y="19159"/>
              <wp:lineTo x="19690" y="14370"/>
              <wp:lineTo x="19911" y="12317"/>
              <wp:lineTo x="20575" y="4106"/>
              <wp:lineTo x="20354" y="0"/>
              <wp:lineTo x="18584" y="0"/>
            </wp:wrapPolygon>
          </wp:wrapTight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_PM2016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9915" cy="6013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es-MX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-537210</wp:posOffset>
          </wp:positionH>
          <wp:positionV relativeFrom="paragraph">
            <wp:posOffset>-1905</wp:posOffset>
          </wp:positionV>
          <wp:extent cx="1343025" cy="734236"/>
          <wp:effectExtent l="0" t="0" r="0" b="0"/>
          <wp:wrapTight wrapText="bothSides">
            <wp:wrapPolygon edited="0">
              <wp:start x="14094" y="1121"/>
              <wp:lineTo x="1532" y="2242"/>
              <wp:lineTo x="306" y="2803"/>
              <wp:lineTo x="306" y="19059"/>
              <wp:lineTo x="1226" y="19619"/>
              <wp:lineTo x="18383" y="20740"/>
              <wp:lineTo x="19609" y="20740"/>
              <wp:lineTo x="21140" y="11211"/>
              <wp:lineTo x="17157" y="1121"/>
              <wp:lineTo x="14094" y="1121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_Informatrix_latam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3025" cy="73423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E52E3" w:rsidRPr="00D82A30" w:rsidRDefault="00DE52E3">
    <w:pPr>
      <w:pStyle w:val="Encabezado"/>
    </w:pPr>
    <w:r>
      <w:tab/>
    </w:r>
    <w:r w:rsidRPr="00E36C4C">
      <w:rPr>
        <w:b/>
        <w:sz w:val="28"/>
      </w:rPr>
      <w:t>REPORTE DE PROYECTO</w:t>
    </w:r>
  </w:p>
</w:hdr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istemasuic">
    <w15:presenceInfo w15:providerId="None" w15:userId="Sistemasuic"/>
  </w15:person>
  <w15:person w15:author="USUARIO-1">
    <w15:presenceInfo w15:providerId="None" w15:userId="USUARIO-1"/>
  </w15:person>
  <w15:person w15:author="Sala Audiovisual Colegio Las Americas">
    <w15:presenceInfo w15:providerId="Windows Live" w15:userId="3c21ae662b5d6e1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3B5"/>
    <w:rsid w:val="000048B8"/>
    <w:rsid w:val="0001790B"/>
    <w:rsid w:val="00017AC4"/>
    <w:rsid w:val="00051AF9"/>
    <w:rsid w:val="00077AE6"/>
    <w:rsid w:val="000B0023"/>
    <w:rsid w:val="000B3F30"/>
    <w:rsid w:val="000F2523"/>
    <w:rsid w:val="000F73B5"/>
    <w:rsid w:val="001176A4"/>
    <w:rsid w:val="00140A32"/>
    <w:rsid w:val="001A2F88"/>
    <w:rsid w:val="001A301B"/>
    <w:rsid w:val="001A539B"/>
    <w:rsid w:val="001C45BB"/>
    <w:rsid w:val="001D7F11"/>
    <w:rsid w:val="001E0DD4"/>
    <w:rsid w:val="001E176E"/>
    <w:rsid w:val="00201B15"/>
    <w:rsid w:val="00204144"/>
    <w:rsid w:val="002539E9"/>
    <w:rsid w:val="00302C76"/>
    <w:rsid w:val="00313556"/>
    <w:rsid w:val="00326635"/>
    <w:rsid w:val="00360816"/>
    <w:rsid w:val="003674BE"/>
    <w:rsid w:val="00373D01"/>
    <w:rsid w:val="003953D1"/>
    <w:rsid w:val="003A0EDC"/>
    <w:rsid w:val="003F5AAF"/>
    <w:rsid w:val="0040633D"/>
    <w:rsid w:val="00440A83"/>
    <w:rsid w:val="004421F8"/>
    <w:rsid w:val="00452E9B"/>
    <w:rsid w:val="00456474"/>
    <w:rsid w:val="004B0DC9"/>
    <w:rsid w:val="004D0556"/>
    <w:rsid w:val="00520836"/>
    <w:rsid w:val="00551AF8"/>
    <w:rsid w:val="00554FB4"/>
    <w:rsid w:val="00594EAE"/>
    <w:rsid w:val="005B17FC"/>
    <w:rsid w:val="005D31A1"/>
    <w:rsid w:val="005E0558"/>
    <w:rsid w:val="005F644F"/>
    <w:rsid w:val="00622D5A"/>
    <w:rsid w:val="006B4967"/>
    <w:rsid w:val="006C6400"/>
    <w:rsid w:val="006E1294"/>
    <w:rsid w:val="007030D7"/>
    <w:rsid w:val="0070519A"/>
    <w:rsid w:val="00713567"/>
    <w:rsid w:val="00717A21"/>
    <w:rsid w:val="007403EB"/>
    <w:rsid w:val="007B7333"/>
    <w:rsid w:val="00804183"/>
    <w:rsid w:val="00806E4F"/>
    <w:rsid w:val="00827985"/>
    <w:rsid w:val="00833410"/>
    <w:rsid w:val="008B0C26"/>
    <w:rsid w:val="008B216D"/>
    <w:rsid w:val="0092065F"/>
    <w:rsid w:val="00922AF9"/>
    <w:rsid w:val="00934C30"/>
    <w:rsid w:val="00941F8F"/>
    <w:rsid w:val="00986619"/>
    <w:rsid w:val="009A5499"/>
    <w:rsid w:val="009E350E"/>
    <w:rsid w:val="009F3082"/>
    <w:rsid w:val="009F4466"/>
    <w:rsid w:val="00A32A41"/>
    <w:rsid w:val="00A33180"/>
    <w:rsid w:val="00A64C7B"/>
    <w:rsid w:val="00AC7ADB"/>
    <w:rsid w:val="00AE3470"/>
    <w:rsid w:val="00B026F1"/>
    <w:rsid w:val="00B22151"/>
    <w:rsid w:val="00B74F15"/>
    <w:rsid w:val="00C3667B"/>
    <w:rsid w:val="00C56C62"/>
    <w:rsid w:val="00C62E0A"/>
    <w:rsid w:val="00C71EEA"/>
    <w:rsid w:val="00C864EA"/>
    <w:rsid w:val="00CC04DE"/>
    <w:rsid w:val="00CE1D36"/>
    <w:rsid w:val="00CE46BB"/>
    <w:rsid w:val="00CF3B70"/>
    <w:rsid w:val="00D25F53"/>
    <w:rsid w:val="00D82A30"/>
    <w:rsid w:val="00D848BD"/>
    <w:rsid w:val="00DD6415"/>
    <w:rsid w:val="00DE52E3"/>
    <w:rsid w:val="00DF4495"/>
    <w:rsid w:val="00E1233B"/>
    <w:rsid w:val="00E36C4C"/>
    <w:rsid w:val="00E436FC"/>
    <w:rsid w:val="00E9176B"/>
    <w:rsid w:val="00EA2AC0"/>
    <w:rsid w:val="00EA69B5"/>
    <w:rsid w:val="00EC210E"/>
    <w:rsid w:val="00EC6D65"/>
    <w:rsid w:val="00ED4596"/>
    <w:rsid w:val="00EE3EB7"/>
    <w:rsid w:val="00EE725B"/>
    <w:rsid w:val="00EE7849"/>
    <w:rsid w:val="00F07E23"/>
    <w:rsid w:val="00F23FD7"/>
    <w:rsid w:val="00F273A8"/>
    <w:rsid w:val="00F82645"/>
    <w:rsid w:val="00F83D34"/>
    <w:rsid w:val="00F9049B"/>
    <w:rsid w:val="00FB2B67"/>
    <w:rsid w:val="00FD0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5:docId w15:val="{F852E817-B63A-4978-895B-8B32FB27E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1EE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0F73B5"/>
    <w:pPr>
      <w:spacing w:after="0" w:line="240" w:lineRule="auto"/>
    </w:pPr>
    <w:rPr>
      <w:rFonts w:ascii="Calibri" w:eastAsia="Calibri" w:hAnsi="Calibri" w:cs="Times New Roman"/>
      <w:lang w:val="en-US"/>
    </w:rPr>
  </w:style>
  <w:style w:type="table" w:styleId="Tablaconcuadrcula">
    <w:name w:val="Table Grid"/>
    <w:basedOn w:val="Tablanormal"/>
    <w:uiPriority w:val="59"/>
    <w:rsid w:val="00140A3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922AF9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E36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6C4C"/>
  </w:style>
  <w:style w:type="paragraph" w:styleId="Piedepgina">
    <w:name w:val="footer"/>
    <w:basedOn w:val="Normal"/>
    <w:link w:val="PiedepginaCar"/>
    <w:uiPriority w:val="99"/>
    <w:unhideWhenUsed/>
    <w:rsid w:val="00E36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6C4C"/>
  </w:style>
  <w:style w:type="paragraph" w:styleId="Textodeglobo">
    <w:name w:val="Balloon Text"/>
    <w:basedOn w:val="Normal"/>
    <w:link w:val="TextodegloboCar"/>
    <w:uiPriority w:val="99"/>
    <w:semiHidden/>
    <w:unhideWhenUsed/>
    <w:rsid w:val="00D82A3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82A3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87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microsoft.com/office/2011/relationships/people" Target="people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CDDEE-4227-4A9B-8D82-B9E470EF2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1863</Words>
  <Characters>10248</Characters>
  <Application>Microsoft Office Word</Application>
  <DocSecurity>0</DocSecurity>
  <Lines>85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12087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Solacyt</dc:creator>
  <cp:lastModifiedBy>USUARIO-1</cp:lastModifiedBy>
  <cp:revision>2</cp:revision>
  <dcterms:created xsi:type="dcterms:W3CDTF">2019-11-24T19:05:00Z</dcterms:created>
  <dcterms:modified xsi:type="dcterms:W3CDTF">2019-11-24T19:05:00Z</dcterms:modified>
</cp:coreProperties>
</file>